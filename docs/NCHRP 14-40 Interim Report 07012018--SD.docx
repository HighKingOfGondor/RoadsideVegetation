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8A9B2FE" w14:textId="77777777" w:rsidR="00071433" w:rsidRPr="00FE1AC6" w:rsidRDefault="00071433" w:rsidP="00071433">
      <w:pPr>
        <w:pStyle w:val="Brandedcaptiontable"/>
        <w:rPr>
          <w:sz w:val="32"/>
        </w:rPr>
      </w:pPr>
      <w:r w:rsidRPr="00FE1AC6">
        <w:rPr>
          <w:sz w:val="32"/>
        </w:rPr>
        <w:t>NCHRP 14-40</w:t>
      </w:r>
    </w:p>
    <w:p w14:paraId="5144B382" w14:textId="77777777" w:rsidR="00071433" w:rsidRPr="00162CD4" w:rsidRDefault="00071433" w:rsidP="00071433">
      <w:pPr>
        <w:autoSpaceDE w:val="0"/>
        <w:autoSpaceDN w:val="0"/>
        <w:adjustRightInd w:val="0"/>
        <w:jc w:val="center"/>
        <w:rPr>
          <w:rFonts w:cs="Times New Roman"/>
          <w:b/>
          <w:bCs/>
          <w:i/>
          <w:iCs/>
          <w:sz w:val="44"/>
          <w:szCs w:val="44"/>
        </w:rPr>
      </w:pPr>
    </w:p>
    <w:p w14:paraId="53A75805" w14:textId="77777777" w:rsidR="00071433" w:rsidRDefault="00071433" w:rsidP="00071433">
      <w:pPr>
        <w:jc w:val="center"/>
        <w:rPr>
          <w:b/>
          <w:sz w:val="48"/>
          <w:szCs w:val="48"/>
        </w:rPr>
      </w:pPr>
      <w:r w:rsidRPr="2B9CD992">
        <w:rPr>
          <w:b/>
          <w:bCs/>
          <w:sz w:val="48"/>
          <w:szCs w:val="48"/>
        </w:rPr>
        <w:t xml:space="preserve">INTERIM REPORT </w:t>
      </w:r>
      <w:r>
        <w:br/>
      </w:r>
      <w:r>
        <w:br/>
      </w:r>
      <w:commentRangeStart w:id="0"/>
      <w:r w:rsidRPr="00FE1AC6">
        <w:rPr>
          <w:b/>
          <w:bCs/>
          <w:sz w:val="44"/>
          <w:szCs w:val="48"/>
        </w:rPr>
        <w:t>Comparison of Cost, Safety, and Environmental Benefits of Routine Mowing and Managed Succession of Roadside Vegetation</w:t>
      </w:r>
      <w:commentRangeEnd w:id="0"/>
      <w:r w:rsidR="00D22DDF">
        <w:rPr>
          <w:rStyle w:val="CommentReference"/>
          <w:rFonts w:eastAsia="Times New Roman" w:cs="Times New Roman"/>
        </w:rPr>
        <w:commentReference w:id="0"/>
      </w:r>
    </w:p>
    <w:p w14:paraId="55E890D5" w14:textId="77777777" w:rsidR="00071433" w:rsidRPr="0093058D" w:rsidRDefault="00071433" w:rsidP="00071433">
      <w:pPr>
        <w:jc w:val="center"/>
        <w:rPr>
          <w:b/>
          <w:sz w:val="48"/>
          <w:szCs w:val="48"/>
        </w:rPr>
      </w:pPr>
    </w:p>
    <w:p w14:paraId="56090D20" w14:textId="77777777" w:rsidR="00071433" w:rsidRDefault="00071433" w:rsidP="00071433">
      <w:pPr>
        <w:autoSpaceDE w:val="0"/>
        <w:autoSpaceDN w:val="0"/>
        <w:adjustRightInd w:val="0"/>
        <w:jc w:val="center"/>
        <w:rPr>
          <w:rFonts w:cs="Times New Roman"/>
          <w:b/>
          <w:bCs/>
          <w:i/>
          <w:iCs/>
          <w:sz w:val="28"/>
          <w:szCs w:val="28"/>
        </w:rPr>
      </w:pPr>
    </w:p>
    <w:p w14:paraId="344964FC" w14:textId="77777777" w:rsidR="00071433" w:rsidRPr="00162CD4" w:rsidRDefault="00071433" w:rsidP="00071433">
      <w:pPr>
        <w:autoSpaceDE w:val="0"/>
        <w:autoSpaceDN w:val="0"/>
        <w:adjustRightInd w:val="0"/>
        <w:jc w:val="center"/>
        <w:rPr>
          <w:rFonts w:cs="Times New Roman"/>
          <w:sz w:val="32"/>
          <w:szCs w:val="32"/>
        </w:rPr>
      </w:pPr>
    </w:p>
    <w:p w14:paraId="7EB3E1A6" w14:textId="77777777" w:rsidR="00071433" w:rsidRPr="00162CD4" w:rsidRDefault="00071433" w:rsidP="00071433">
      <w:pPr>
        <w:autoSpaceDE w:val="0"/>
        <w:autoSpaceDN w:val="0"/>
        <w:adjustRightInd w:val="0"/>
        <w:jc w:val="center"/>
        <w:rPr>
          <w:rFonts w:cs="Times New Roman"/>
          <w:sz w:val="32"/>
          <w:szCs w:val="32"/>
        </w:rPr>
      </w:pPr>
      <w:r w:rsidRPr="2B9CD992">
        <w:rPr>
          <w:rFonts w:cs="Times New Roman"/>
          <w:sz w:val="32"/>
          <w:szCs w:val="32"/>
        </w:rPr>
        <w:t>Prepared for</w:t>
      </w:r>
    </w:p>
    <w:p w14:paraId="55E48FCB" w14:textId="77777777" w:rsidR="00071433" w:rsidRPr="00162CD4" w:rsidRDefault="00071433" w:rsidP="00071433">
      <w:pPr>
        <w:autoSpaceDE w:val="0"/>
        <w:autoSpaceDN w:val="0"/>
        <w:adjustRightInd w:val="0"/>
        <w:jc w:val="center"/>
        <w:rPr>
          <w:rFonts w:cs="Times New Roman"/>
          <w:sz w:val="32"/>
          <w:szCs w:val="32"/>
        </w:rPr>
      </w:pPr>
      <w:r w:rsidRPr="2B9CD992">
        <w:rPr>
          <w:rFonts w:cs="Times New Roman"/>
          <w:sz w:val="32"/>
          <w:szCs w:val="32"/>
        </w:rPr>
        <w:t>National Cooperative Highway Research Program</w:t>
      </w:r>
    </w:p>
    <w:p w14:paraId="3C6D4D91" w14:textId="77777777" w:rsidR="00071433" w:rsidRPr="00162CD4" w:rsidRDefault="00071433" w:rsidP="00071433">
      <w:pPr>
        <w:autoSpaceDE w:val="0"/>
        <w:autoSpaceDN w:val="0"/>
        <w:adjustRightInd w:val="0"/>
        <w:jc w:val="center"/>
        <w:rPr>
          <w:rFonts w:cs="Times New Roman"/>
          <w:sz w:val="32"/>
          <w:szCs w:val="32"/>
        </w:rPr>
      </w:pPr>
      <w:r w:rsidRPr="2B9CD992">
        <w:rPr>
          <w:rFonts w:cs="Times New Roman"/>
          <w:sz w:val="32"/>
          <w:szCs w:val="32"/>
        </w:rPr>
        <w:t>Transportation Research Board</w:t>
      </w:r>
    </w:p>
    <w:p w14:paraId="48457FF4" w14:textId="77777777" w:rsidR="00071433" w:rsidRPr="00162CD4" w:rsidRDefault="00071433" w:rsidP="00071433">
      <w:pPr>
        <w:autoSpaceDE w:val="0"/>
        <w:autoSpaceDN w:val="0"/>
        <w:adjustRightInd w:val="0"/>
        <w:jc w:val="center"/>
        <w:rPr>
          <w:rFonts w:cs="Times New Roman"/>
          <w:sz w:val="32"/>
          <w:szCs w:val="32"/>
        </w:rPr>
      </w:pPr>
      <w:r w:rsidRPr="2B9CD992">
        <w:rPr>
          <w:rFonts w:cs="Times New Roman"/>
          <w:sz w:val="32"/>
          <w:szCs w:val="32"/>
        </w:rPr>
        <w:t>National Research Council</w:t>
      </w:r>
    </w:p>
    <w:p w14:paraId="2D4A8A09" w14:textId="77777777" w:rsidR="00071433" w:rsidRPr="00162CD4" w:rsidRDefault="00071433" w:rsidP="00071433">
      <w:pPr>
        <w:autoSpaceDE w:val="0"/>
        <w:autoSpaceDN w:val="0"/>
        <w:adjustRightInd w:val="0"/>
        <w:jc w:val="center"/>
        <w:rPr>
          <w:rFonts w:cs="Times New Roman"/>
          <w:b/>
          <w:bCs/>
          <w:sz w:val="28"/>
          <w:szCs w:val="28"/>
        </w:rPr>
      </w:pPr>
      <w:bookmarkStart w:id="1" w:name="_GoBack"/>
      <w:bookmarkEnd w:id="1"/>
    </w:p>
    <w:p w14:paraId="1F9E3F4F" w14:textId="77777777" w:rsidR="00071433" w:rsidRPr="00162CD4" w:rsidRDefault="00071433" w:rsidP="00071433">
      <w:pPr>
        <w:autoSpaceDE w:val="0"/>
        <w:autoSpaceDN w:val="0"/>
        <w:adjustRightInd w:val="0"/>
        <w:jc w:val="center"/>
        <w:rPr>
          <w:rFonts w:cs="Times New Roman"/>
          <w:b/>
          <w:bCs/>
          <w:sz w:val="28"/>
          <w:szCs w:val="28"/>
        </w:rPr>
      </w:pPr>
      <w:r w:rsidRPr="2B9CD992">
        <w:rPr>
          <w:rFonts w:cs="Times New Roman"/>
          <w:b/>
          <w:bCs/>
          <w:sz w:val="28"/>
          <w:szCs w:val="28"/>
        </w:rPr>
        <w:t>Transportation Research Board</w:t>
      </w:r>
    </w:p>
    <w:p w14:paraId="14EF6A7B" w14:textId="77777777" w:rsidR="00071433" w:rsidRPr="00162CD4" w:rsidRDefault="00071433" w:rsidP="00071433">
      <w:pPr>
        <w:autoSpaceDE w:val="0"/>
        <w:autoSpaceDN w:val="0"/>
        <w:adjustRightInd w:val="0"/>
        <w:jc w:val="center"/>
        <w:rPr>
          <w:rFonts w:cs="Times New Roman"/>
          <w:b/>
          <w:bCs/>
          <w:sz w:val="28"/>
          <w:szCs w:val="28"/>
        </w:rPr>
      </w:pPr>
      <w:r w:rsidRPr="2B9CD992">
        <w:rPr>
          <w:rFonts w:cs="Times New Roman"/>
          <w:b/>
          <w:bCs/>
          <w:sz w:val="28"/>
          <w:szCs w:val="28"/>
        </w:rPr>
        <w:t>NAS-NRC</w:t>
      </w:r>
    </w:p>
    <w:p w14:paraId="3FD4ADAD" w14:textId="77777777" w:rsidR="00071433" w:rsidRPr="00162CD4" w:rsidRDefault="00071433" w:rsidP="00071433">
      <w:pPr>
        <w:autoSpaceDE w:val="0"/>
        <w:autoSpaceDN w:val="0"/>
        <w:adjustRightInd w:val="0"/>
        <w:jc w:val="center"/>
        <w:rPr>
          <w:rFonts w:cs="Times New Roman"/>
          <w:b/>
          <w:bCs/>
          <w:sz w:val="28"/>
          <w:szCs w:val="28"/>
        </w:rPr>
      </w:pPr>
      <w:r w:rsidRPr="2B9CD992">
        <w:rPr>
          <w:rFonts w:cs="Times New Roman"/>
          <w:b/>
          <w:bCs/>
          <w:sz w:val="28"/>
          <w:szCs w:val="28"/>
        </w:rPr>
        <w:t xml:space="preserve">PRIVILEGED DOCUMENT </w:t>
      </w:r>
    </w:p>
    <w:p w14:paraId="5D179A24" w14:textId="77777777" w:rsidR="00071433" w:rsidRPr="00162CD4" w:rsidRDefault="00071433" w:rsidP="00071433">
      <w:pPr>
        <w:autoSpaceDE w:val="0"/>
        <w:autoSpaceDN w:val="0"/>
        <w:adjustRightInd w:val="0"/>
        <w:jc w:val="center"/>
        <w:rPr>
          <w:rFonts w:cs="Times New Roman"/>
          <w:b/>
          <w:bCs/>
          <w:sz w:val="28"/>
          <w:szCs w:val="28"/>
        </w:rPr>
      </w:pPr>
    </w:p>
    <w:p w14:paraId="6D813E2D" w14:textId="77777777" w:rsidR="00071433" w:rsidRPr="00162CD4" w:rsidRDefault="00071433" w:rsidP="00071433">
      <w:pPr>
        <w:autoSpaceDE w:val="0"/>
        <w:autoSpaceDN w:val="0"/>
        <w:adjustRightInd w:val="0"/>
        <w:ind w:left="1440" w:right="1440"/>
        <w:rPr>
          <w:rFonts w:cs="Times New Roman"/>
        </w:rPr>
      </w:pPr>
      <w:r w:rsidRPr="2B9CD992">
        <w:rPr>
          <w:rFonts w:cs="Times New Roman"/>
        </w:rPr>
        <w:t>This draft Interim Report, not released for publication, is furnished only for review to members of or participants in the work of the National Cooperative Highway Research Program. It is to be regarded as fully privileged, and dissemination of the information included herein must be approved by the NCHRP.</w:t>
      </w:r>
    </w:p>
    <w:p w14:paraId="123B4228" w14:textId="77777777" w:rsidR="00071433" w:rsidRDefault="00071433" w:rsidP="00071433">
      <w:pPr>
        <w:autoSpaceDE w:val="0"/>
        <w:autoSpaceDN w:val="0"/>
        <w:adjustRightInd w:val="0"/>
        <w:jc w:val="center"/>
        <w:rPr>
          <w:rFonts w:cs="Times New Roman"/>
          <w:sz w:val="32"/>
          <w:szCs w:val="32"/>
        </w:rPr>
      </w:pPr>
    </w:p>
    <w:p w14:paraId="0665AB1D" w14:textId="77777777" w:rsidR="00071433" w:rsidRDefault="00071433" w:rsidP="00071433">
      <w:pPr>
        <w:autoSpaceDE w:val="0"/>
        <w:autoSpaceDN w:val="0"/>
        <w:adjustRightInd w:val="0"/>
        <w:jc w:val="center"/>
        <w:rPr>
          <w:rFonts w:cs="Times New Roman"/>
          <w:sz w:val="32"/>
          <w:szCs w:val="32"/>
        </w:rPr>
      </w:pPr>
    </w:p>
    <w:p w14:paraId="05621BF4" w14:textId="77777777" w:rsidR="00071433" w:rsidRDefault="00071433" w:rsidP="00071433">
      <w:pPr>
        <w:autoSpaceDE w:val="0"/>
        <w:autoSpaceDN w:val="0"/>
        <w:adjustRightInd w:val="0"/>
        <w:jc w:val="center"/>
        <w:rPr>
          <w:rFonts w:cs="Times New Roman"/>
          <w:sz w:val="32"/>
          <w:szCs w:val="32"/>
        </w:rPr>
      </w:pPr>
    </w:p>
    <w:p w14:paraId="1FD71DC2" w14:textId="77777777" w:rsidR="00071433" w:rsidRDefault="00071433" w:rsidP="00071433">
      <w:pPr>
        <w:autoSpaceDE w:val="0"/>
        <w:autoSpaceDN w:val="0"/>
        <w:adjustRightInd w:val="0"/>
        <w:jc w:val="center"/>
        <w:rPr>
          <w:rFonts w:cs="Times New Roman"/>
          <w:sz w:val="32"/>
          <w:szCs w:val="32"/>
        </w:rPr>
      </w:pPr>
      <w:r w:rsidRPr="2B9CD992">
        <w:rPr>
          <w:rFonts w:cs="Times New Roman"/>
          <w:sz w:val="32"/>
          <w:szCs w:val="32"/>
        </w:rPr>
        <w:t>By</w:t>
      </w:r>
    </w:p>
    <w:p w14:paraId="1A9D6535" w14:textId="77777777" w:rsidR="00071433" w:rsidRDefault="00071433" w:rsidP="00071433">
      <w:pPr>
        <w:autoSpaceDE w:val="0"/>
        <w:autoSpaceDN w:val="0"/>
        <w:adjustRightInd w:val="0"/>
        <w:jc w:val="center"/>
        <w:rPr>
          <w:rFonts w:cs="Times New Roman"/>
          <w:sz w:val="28"/>
          <w:szCs w:val="28"/>
        </w:rPr>
      </w:pPr>
      <w:r>
        <w:rPr>
          <w:rFonts w:cs="Times New Roman"/>
          <w:sz w:val="28"/>
          <w:szCs w:val="28"/>
        </w:rPr>
        <w:t>Beverly Storey, Subasish Das, Jett McFalls, Raul Avelar Moran, and Bahar Dadashova</w:t>
      </w:r>
    </w:p>
    <w:p w14:paraId="234071E8" w14:textId="77777777" w:rsidR="00071433" w:rsidRDefault="00071433" w:rsidP="00071433">
      <w:pPr>
        <w:autoSpaceDE w:val="0"/>
        <w:autoSpaceDN w:val="0"/>
        <w:adjustRightInd w:val="0"/>
        <w:jc w:val="center"/>
        <w:rPr>
          <w:rFonts w:cs="Times New Roman"/>
          <w:sz w:val="28"/>
          <w:szCs w:val="32"/>
        </w:rPr>
      </w:pPr>
    </w:p>
    <w:p w14:paraId="7A5E87FA" w14:textId="77777777" w:rsidR="00071433" w:rsidRDefault="00071433" w:rsidP="00071433">
      <w:pPr>
        <w:autoSpaceDE w:val="0"/>
        <w:autoSpaceDN w:val="0"/>
        <w:adjustRightInd w:val="0"/>
        <w:jc w:val="center"/>
        <w:rPr>
          <w:rFonts w:cs="Times New Roman"/>
          <w:sz w:val="28"/>
          <w:szCs w:val="32"/>
        </w:rPr>
      </w:pPr>
    </w:p>
    <w:p w14:paraId="17937297" w14:textId="77777777" w:rsidR="00071433" w:rsidRPr="0093058D" w:rsidRDefault="00071433" w:rsidP="00071433">
      <w:pPr>
        <w:autoSpaceDE w:val="0"/>
        <w:autoSpaceDN w:val="0"/>
        <w:adjustRightInd w:val="0"/>
        <w:jc w:val="center"/>
        <w:rPr>
          <w:rFonts w:cs="Times New Roman"/>
          <w:sz w:val="28"/>
          <w:szCs w:val="32"/>
        </w:rPr>
      </w:pPr>
    </w:p>
    <w:p w14:paraId="0E9FCC92" w14:textId="7D6FE203" w:rsidR="00071433" w:rsidRDefault="00183E5E" w:rsidP="00183E5E">
      <w:pPr>
        <w:jc w:val="center"/>
        <w:rPr>
          <w:rFonts w:cs="Times New Roman"/>
          <w:sz w:val="32"/>
          <w:szCs w:val="32"/>
        </w:rPr>
      </w:pPr>
      <w:r>
        <w:rPr>
          <w:rFonts w:cs="Times New Roman"/>
          <w:sz w:val="28"/>
          <w:szCs w:val="32"/>
        </w:rPr>
        <w:t>June</w:t>
      </w:r>
      <w:r w:rsidR="00071433" w:rsidRPr="00FE1AC6">
        <w:rPr>
          <w:rFonts w:cs="Times New Roman"/>
          <w:sz w:val="28"/>
          <w:szCs w:val="32"/>
        </w:rPr>
        <w:t xml:space="preserve"> 2018</w:t>
      </w:r>
      <w:r w:rsidR="00071433" w:rsidRPr="2B9CD992">
        <w:rPr>
          <w:rFonts w:cs="Times New Roman"/>
          <w:sz w:val="32"/>
          <w:szCs w:val="32"/>
        </w:rPr>
        <w:br w:type="page"/>
      </w:r>
    </w:p>
    <w:p w14:paraId="2377BBFB" w14:textId="77777777" w:rsidR="00071433" w:rsidRDefault="00071433" w:rsidP="00071433">
      <w:pPr>
        <w:tabs>
          <w:tab w:val="left" w:pos="5040"/>
          <w:tab w:val="left" w:pos="6120"/>
        </w:tabs>
        <w:ind w:left="720"/>
        <w:rPr>
          <w:b/>
          <w:bCs/>
        </w:rPr>
      </w:pPr>
      <w:r w:rsidRPr="2B9CD992">
        <w:rPr>
          <w:b/>
          <w:bCs/>
        </w:rPr>
        <w:lastRenderedPageBreak/>
        <w:t>Page left blank</w:t>
      </w:r>
    </w:p>
    <w:p w14:paraId="437355D7" w14:textId="77777777" w:rsidR="00071433" w:rsidRDefault="00071433" w:rsidP="00071433">
      <w:pPr>
        <w:tabs>
          <w:tab w:val="left" w:pos="5040"/>
          <w:tab w:val="left" w:pos="6120"/>
        </w:tabs>
        <w:ind w:left="720"/>
        <w:rPr>
          <w:b/>
        </w:rPr>
      </w:pPr>
    </w:p>
    <w:p w14:paraId="3AB0E1C9" w14:textId="77777777" w:rsidR="00071433" w:rsidRDefault="00071433" w:rsidP="00071433">
      <w:pPr>
        <w:spacing w:after="200" w:line="276" w:lineRule="auto"/>
        <w:rPr>
          <w:b/>
        </w:rPr>
      </w:pPr>
      <w:r>
        <w:br w:type="page"/>
      </w:r>
    </w:p>
    <w:bookmarkStart w:id="2" w:name="_Toc517421660" w:displacedByCustomXml="next"/>
    <w:sdt>
      <w:sdtPr>
        <w:rPr>
          <w:rFonts w:ascii="Times New Roman" w:eastAsiaTheme="minorHAnsi" w:hAnsi="Times New Roman" w:cstheme="minorBidi"/>
          <w:b w:val="0"/>
          <w:bCs w:val="0"/>
          <w:caps w:val="0"/>
          <w:sz w:val="24"/>
          <w:szCs w:val="22"/>
        </w:rPr>
        <w:id w:val="-1564011630"/>
        <w:docPartObj>
          <w:docPartGallery w:val="Table of Contents"/>
          <w:docPartUnique/>
        </w:docPartObj>
      </w:sdtPr>
      <w:sdtEndPr>
        <w:rPr>
          <w:noProof/>
        </w:rPr>
      </w:sdtEndPr>
      <w:sdtContent>
        <w:p w14:paraId="704DD412" w14:textId="27487BD7" w:rsidR="00B358FC" w:rsidRDefault="00B358FC" w:rsidP="00B358FC">
          <w:pPr>
            <w:pStyle w:val="Heading1"/>
            <w:rPr>
              <w:caps w:val="0"/>
            </w:rPr>
          </w:pPr>
          <w:r w:rsidRPr="00B358FC">
            <w:rPr>
              <w:caps w:val="0"/>
            </w:rPr>
            <w:t>TABLE OF CONTENTS</w:t>
          </w:r>
          <w:bookmarkEnd w:id="2"/>
        </w:p>
        <w:p w14:paraId="22C3B99B" w14:textId="7870CB99" w:rsidR="00820342" w:rsidRDefault="00820342" w:rsidP="00820342"/>
        <w:p w14:paraId="1A3F9FE6" w14:textId="3BDE0F61" w:rsidR="00820342" w:rsidRDefault="00820342" w:rsidP="00820342"/>
        <w:p w14:paraId="5100D0D5" w14:textId="77777777" w:rsidR="00820342" w:rsidRPr="00820342" w:rsidRDefault="00820342" w:rsidP="00820342"/>
        <w:p w14:paraId="0ACD5E3D" w14:textId="38700359" w:rsidR="009E2570" w:rsidRDefault="00B358FC">
          <w:pPr>
            <w:pStyle w:val="TOC1"/>
            <w:rPr>
              <w:rFonts w:asciiTheme="minorHAnsi" w:eastAsiaTheme="minorEastAsia" w:hAnsiTheme="minorHAnsi"/>
              <w:b w:val="0"/>
              <w:noProof/>
              <w:sz w:val="22"/>
            </w:rPr>
          </w:pPr>
          <w:r>
            <w:fldChar w:fldCharType="begin"/>
          </w:r>
          <w:r>
            <w:instrText xml:space="preserve"> TOC \o "1-3" \h \z \u </w:instrText>
          </w:r>
          <w:r>
            <w:fldChar w:fldCharType="separate"/>
          </w:r>
          <w:hyperlink w:anchor="_Toc517421660" w:history="1">
            <w:r w:rsidR="009E2570" w:rsidRPr="001F038E">
              <w:rPr>
                <w:rStyle w:val="Hyperlink"/>
                <w:noProof/>
              </w:rPr>
              <w:t>TABLE OF CONTENTS</w:t>
            </w:r>
            <w:r w:rsidR="009E2570">
              <w:rPr>
                <w:noProof/>
                <w:webHidden/>
              </w:rPr>
              <w:tab/>
            </w:r>
            <w:r w:rsidR="009E2570">
              <w:rPr>
                <w:noProof/>
                <w:webHidden/>
              </w:rPr>
              <w:fldChar w:fldCharType="begin"/>
            </w:r>
            <w:r w:rsidR="009E2570">
              <w:rPr>
                <w:noProof/>
                <w:webHidden/>
              </w:rPr>
              <w:instrText xml:space="preserve"> PAGEREF _Toc517421660 \h </w:instrText>
            </w:r>
            <w:r w:rsidR="009E2570">
              <w:rPr>
                <w:noProof/>
                <w:webHidden/>
              </w:rPr>
            </w:r>
            <w:r w:rsidR="009E2570">
              <w:rPr>
                <w:noProof/>
                <w:webHidden/>
              </w:rPr>
              <w:fldChar w:fldCharType="separate"/>
            </w:r>
            <w:r w:rsidR="009E2570">
              <w:rPr>
                <w:noProof/>
                <w:webHidden/>
              </w:rPr>
              <w:t>iii</w:t>
            </w:r>
            <w:r w:rsidR="009E2570">
              <w:rPr>
                <w:noProof/>
                <w:webHidden/>
              </w:rPr>
              <w:fldChar w:fldCharType="end"/>
            </w:r>
          </w:hyperlink>
        </w:p>
        <w:p w14:paraId="03A4F061" w14:textId="117E1D9F" w:rsidR="009E2570" w:rsidRDefault="002372B4">
          <w:pPr>
            <w:pStyle w:val="TOC1"/>
            <w:rPr>
              <w:rFonts w:asciiTheme="minorHAnsi" w:eastAsiaTheme="minorEastAsia" w:hAnsiTheme="minorHAnsi"/>
              <w:b w:val="0"/>
              <w:noProof/>
              <w:sz w:val="22"/>
            </w:rPr>
          </w:pPr>
          <w:hyperlink w:anchor="_Toc517421661" w:history="1">
            <w:r w:rsidR="009E2570" w:rsidRPr="001F038E">
              <w:rPr>
                <w:rStyle w:val="Hyperlink"/>
                <w:noProof/>
              </w:rPr>
              <w:t>LIST OF FIGURES</w:t>
            </w:r>
            <w:r w:rsidR="009E2570">
              <w:rPr>
                <w:noProof/>
                <w:webHidden/>
              </w:rPr>
              <w:tab/>
            </w:r>
            <w:r w:rsidR="009E2570">
              <w:rPr>
                <w:noProof/>
                <w:webHidden/>
              </w:rPr>
              <w:fldChar w:fldCharType="begin"/>
            </w:r>
            <w:r w:rsidR="009E2570">
              <w:rPr>
                <w:noProof/>
                <w:webHidden/>
              </w:rPr>
              <w:instrText xml:space="preserve"> PAGEREF _Toc517421661 \h </w:instrText>
            </w:r>
            <w:r w:rsidR="009E2570">
              <w:rPr>
                <w:noProof/>
                <w:webHidden/>
              </w:rPr>
            </w:r>
            <w:r w:rsidR="009E2570">
              <w:rPr>
                <w:noProof/>
                <w:webHidden/>
              </w:rPr>
              <w:fldChar w:fldCharType="separate"/>
            </w:r>
            <w:r w:rsidR="009E2570">
              <w:rPr>
                <w:noProof/>
                <w:webHidden/>
              </w:rPr>
              <w:t>v</w:t>
            </w:r>
            <w:r w:rsidR="009E2570">
              <w:rPr>
                <w:noProof/>
                <w:webHidden/>
              </w:rPr>
              <w:fldChar w:fldCharType="end"/>
            </w:r>
          </w:hyperlink>
        </w:p>
        <w:p w14:paraId="69A65EC6" w14:textId="36303529" w:rsidR="009E2570" w:rsidRDefault="002372B4">
          <w:pPr>
            <w:pStyle w:val="TOC1"/>
            <w:rPr>
              <w:rFonts w:asciiTheme="minorHAnsi" w:eastAsiaTheme="minorEastAsia" w:hAnsiTheme="minorHAnsi"/>
              <w:b w:val="0"/>
              <w:noProof/>
              <w:sz w:val="22"/>
            </w:rPr>
          </w:pPr>
          <w:hyperlink w:anchor="_Toc517421662" w:history="1">
            <w:r w:rsidR="009E2570" w:rsidRPr="001F038E">
              <w:rPr>
                <w:rStyle w:val="Hyperlink"/>
                <w:noProof/>
              </w:rPr>
              <w:t>LIST OF TABLES</w:t>
            </w:r>
            <w:r w:rsidR="009E2570">
              <w:rPr>
                <w:noProof/>
                <w:webHidden/>
              </w:rPr>
              <w:tab/>
            </w:r>
            <w:r w:rsidR="009E2570">
              <w:rPr>
                <w:noProof/>
                <w:webHidden/>
              </w:rPr>
              <w:fldChar w:fldCharType="begin"/>
            </w:r>
            <w:r w:rsidR="009E2570">
              <w:rPr>
                <w:noProof/>
                <w:webHidden/>
              </w:rPr>
              <w:instrText xml:space="preserve"> PAGEREF _Toc517421662 \h </w:instrText>
            </w:r>
            <w:r w:rsidR="009E2570">
              <w:rPr>
                <w:noProof/>
                <w:webHidden/>
              </w:rPr>
            </w:r>
            <w:r w:rsidR="009E2570">
              <w:rPr>
                <w:noProof/>
                <w:webHidden/>
              </w:rPr>
              <w:fldChar w:fldCharType="separate"/>
            </w:r>
            <w:r w:rsidR="009E2570">
              <w:rPr>
                <w:noProof/>
                <w:webHidden/>
              </w:rPr>
              <w:t>vi</w:t>
            </w:r>
            <w:r w:rsidR="009E2570">
              <w:rPr>
                <w:noProof/>
                <w:webHidden/>
              </w:rPr>
              <w:fldChar w:fldCharType="end"/>
            </w:r>
          </w:hyperlink>
        </w:p>
        <w:p w14:paraId="2E8ED235" w14:textId="59A589CA" w:rsidR="009E2570" w:rsidRDefault="002372B4">
          <w:pPr>
            <w:pStyle w:val="TOC1"/>
            <w:rPr>
              <w:rFonts w:asciiTheme="minorHAnsi" w:eastAsiaTheme="minorEastAsia" w:hAnsiTheme="minorHAnsi"/>
              <w:b w:val="0"/>
              <w:noProof/>
              <w:sz w:val="22"/>
            </w:rPr>
          </w:pPr>
          <w:hyperlink w:anchor="_Toc517421663" w:history="1">
            <w:r w:rsidR="009E2570" w:rsidRPr="001F038E">
              <w:rPr>
                <w:rStyle w:val="Hyperlink"/>
                <w:noProof/>
              </w:rPr>
              <w:t>CHAPTER 1. Introduction</w:t>
            </w:r>
            <w:r w:rsidR="009E2570">
              <w:rPr>
                <w:noProof/>
                <w:webHidden/>
              </w:rPr>
              <w:tab/>
            </w:r>
            <w:r w:rsidR="009E2570">
              <w:rPr>
                <w:noProof/>
                <w:webHidden/>
              </w:rPr>
              <w:fldChar w:fldCharType="begin"/>
            </w:r>
            <w:r w:rsidR="009E2570">
              <w:rPr>
                <w:noProof/>
                <w:webHidden/>
              </w:rPr>
              <w:instrText xml:space="preserve"> PAGEREF _Toc517421663 \h </w:instrText>
            </w:r>
            <w:r w:rsidR="009E2570">
              <w:rPr>
                <w:noProof/>
                <w:webHidden/>
              </w:rPr>
            </w:r>
            <w:r w:rsidR="009E2570">
              <w:rPr>
                <w:noProof/>
                <w:webHidden/>
              </w:rPr>
              <w:fldChar w:fldCharType="separate"/>
            </w:r>
            <w:r w:rsidR="009E2570">
              <w:rPr>
                <w:noProof/>
                <w:webHidden/>
              </w:rPr>
              <w:t>1</w:t>
            </w:r>
            <w:r w:rsidR="009E2570">
              <w:rPr>
                <w:noProof/>
                <w:webHidden/>
              </w:rPr>
              <w:fldChar w:fldCharType="end"/>
            </w:r>
          </w:hyperlink>
        </w:p>
        <w:p w14:paraId="382313E5" w14:textId="3F996C94" w:rsidR="009E2570" w:rsidRDefault="002372B4">
          <w:pPr>
            <w:pStyle w:val="TOC2"/>
            <w:rPr>
              <w:rFonts w:asciiTheme="minorHAnsi" w:eastAsiaTheme="minorEastAsia" w:hAnsiTheme="minorHAnsi"/>
              <w:b w:val="0"/>
              <w:noProof/>
              <w:sz w:val="22"/>
            </w:rPr>
          </w:pPr>
          <w:hyperlink w:anchor="_Toc517421664" w:history="1">
            <w:r w:rsidR="009E2570" w:rsidRPr="001F038E">
              <w:rPr>
                <w:rStyle w:val="Hyperlink"/>
                <w:noProof/>
              </w:rPr>
              <w:t>Background</w:t>
            </w:r>
            <w:r w:rsidR="009E2570">
              <w:rPr>
                <w:noProof/>
                <w:webHidden/>
              </w:rPr>
              <w:tab/>
            </w:r>
            <w:r w:rsidR="009E2570">
              <w:rPr>
                <w:noProof/>
                <w:webHidden/>
              </w:rPr>
              <w:fldChar w:fldCharType="begin"/>
            </w:r>
            <w:r w:rsidR="009E2570">
              <w:rPr>
                <w:noProof/>
                <w:webHidden/>
              </w:rPr>
              <w:instrText xml:space="preserve"> PAGEREF _Toc517421664 \h </w:instrText>
            </w:r>
            <w:r w:rsidR="009E2570">
              <w:rPr>
                <w:noProof/>
                <w:webHidden/>
              </w:rPr>
            </w:r>
            <w:r w:rsidR="009E2570">
              <w:rPr>
                <w:noProof/>
                <w:webHidden/>
              </w:rPr>
              <w:fldChar w:fldCharType="separate"/>
            </w:r>
            <w:r w:rsidR="009E2570">
              <w:rPr>
                <w:noProof/>
                <w:webHidden/>
              </w:rPr>
              <w:t>1</w:t>
            </w:r>
            <w:r w:rsidR="009E2570">
              <w:rPr>
                <w:noProof/>
                <w:webHidden/>
              </w:rPr>
              <w:fldChar w:fldCharType="end"/>
            </w:r>
          </w:hyperlink>
        </w:p>
        <w:p w14:paraId="34BF0D76" w14:textId="730BCD83" w:rsidR="009E2570" w:rsidRDefault="002372B4">
          <w:pPr>
            <w:pStyle w:val="TOC3"/>
            <w:tabs>
              <w:tab w:val="right" w:leader="dot" w:pos="9350"/>
            </w:tabs>
            <w:rPr>
              <w:rFonts w:asciiTheme="minorHAnsi" w:eastAsiaTheme="minorEastAsia" w:hAnsiTheme="minorHAnsi"/>
              <w:noProof/>
              <w:sz w:val="22"/>
            </w:rPr>
          </w:pPr>
          <w:hyperlink w:anchor="_Toc517421665" w:history="1">
            <w:r w:rsidR="009E2570" w:rsidRPr="001F038E">
              <w:rPr>
                <w:rStyle w:val="Hyperlink"/>
                <w:noProof/>
              </w:rPr>
              <w:t>The Problem</w:t>
            </w:r>
            <w:r w:rsidR="009E2570">
              <w:rPr>
                <w:noProof/>
                <w:webHidden/>
              </w:rPr>
              <w:tab/>
            </w:r>
            <w:r w:rsidR="009E2570">
              <w:rPr>
                <w:noProof/>
                <w:webHidden/>
              </w:rPr>
              <w:fldChar w:fldCharType="begin"/>
            </w:r>
            <w:r w:rsidR="009E2570">
              <w:rPr>
                <w:noProof/>
                <w:webHidden/>
              </w:rPr>
              <w:instrText xml:space="preserve"> PAGEREF _Toc517421665 \h </w:instrText>
            </w:r>
            <w:r w:rsidR="009E2570">
              <w:rPr>
                <w:noProof/>
                <w:webHidden/>
              </w:rPr>
            </w:r>
            <w:r w:rsidR="009E2570">
              <w:rPr>
                <w:noProof/>
                <w:webHidden/>
              </w:rPr>
              <w:fldChar w:fldCharType="separate"/>
            </w:r>
            <w:r w:rsidR="009E2570">
              <w:rPr>
                <w:noProof/>
                <w:webHidden/>
              </w:rPr>
              <w:t>1</w:t>
            </w:r>
            <w:r w:rsidR="009E2570">
              <w:rPr>
                <w:noProof/>
                <w:webHidden/>
              </w:rPr>
              <w:fldChar w:fldCharType="end"/>
            </w:r>
          </w:hyperlink>
        </w:p>
        <w:p w14:paraId="20743678" w14:textId="2DC8BDB5" w:rsidR="009E2570" w:rsidRDefault="002372B4">
          <w:pPr>
            <w:pStyle w:val="TOC2"/>
            <w:rPr>
              <w:rFonts w:asciiTheme="minorHAnsi" w:eastAsiaTheme="minorEastAsia" w:hAnsiTheme="minorHAnsi"/>
              <w:b w:val="0"/>
              <w:noProof/>
              <w:sz w:val="22"/>
            </w:rPr>
          </w:pPr>
          <w:hyperlink w:anchor="_Toc517421666" w:history="1">
            <w:r w:rsidR="009E2570" w:rsidRPr="001F038E">
              <w:rPr>
                <w:rStyle w:val="Hyperlink"/>
                <w:noProof/>
              </w:rPr>
              <w:t>Objective</w:t>
            </w:r>
            <w:r w:rsidR="009E2570">
              <w:rPr>
                <w:noProof/>
                <w:webHidden/>
              </w:rPr>
              <w:tab/>
            </w:r>
            <w:r w:rsidR="009E2570">
              <w:rPr>
                <w:noProof/>
                <w:webHidden/>
              </w:rPr>
              <w:fldChar w:fldCharType="begin"/>
            </w:r>
            <w:r w:rsidR="009E2570">
              <w:rPr>
                <w:noProof/>
                <w:webHidden/>
              </w:rPr>
              <w:instrText xml:space="preserve"> PAGEREF _Toc517421666 \h </w:instrText>
            </w:r>
            <w:r w:rsidR="009E2570">
              <w:rPr>
                <w:noProof/>
                <w:webHidden/>
              </w:rPr>
            </w:r>
            <w:r w:rsidR="009E2570">
              <w:rPr>
                <w:noProof/>
                <w:webHidden/>
              </w:rPr>
              <w:fldChar w:fldCharType="separate"/>
            </w:r>
            <w:r w:rsidR="009E2570">
              <w:rPr>
                <w:noProof/>
                <w:webHidden/>
              </w:rPr>
              <w:t>2</w:t>
            </w:r>
            <w:r w:rsidR="009E2570">
              <w:rPr>
                <w:noProof/>
                <w:webHidden/>
              </w:rPr>
              <w:fldChar w:fldCharType="end"/>
            </w:r>
          </w:hyperlink>
        </w:p>
        <w:p w14:paraId="255A61D4" w14:textId="6F84B5EC" w:rsidR="009E2570" w:rsidRDefault="002372B4">
          <w:pPr>
            <w:pStyle w:val="TOC2"/>
            <w:rPr>
              <w:rFonts w:asciiTheme="minorHAnsi" w:eastAsiaTheme="minorEastAsia" w:hAnsiTheme="minorHAnsi"/>
              <w:b w:val="0"/>
              <w:noProof/>
              <w:sz w:val="22"/>
            </w:rPr>
          </w:pPr>
          <w:hyperlink w:anchor="_Toc517421667" w:history="1">
            <w:r w:rsidR="009E2570" w:rsidRPr="001F038E">
              <w:rPr>
                <w:rStyle w:val="Hyperlink"/>
                <w:noProof/>
              </w:rPr>
              <w:t>Research Methodology</w:t>
            </w:r>
            <w:r w:rsidR="009E2570">
              <w:rPr>
                <w:noProof/>
                <w:webHidden/>
              </w:rPr>
              <w:tab/>
            </w:r>
            <w:r w:rsidR="009E2570">
              <w:rPr>
                <w:noProof/>
                <w:webHidden/>
              </w:rPr>
              <w:fldChar w:fldCharType="begin"/>
            </w:r>
            <w:r w:rsidR="009E2570">
              <w:rPr>
                <w:noProof/>
                <w:webHidden/>
              </w:rPr>
              <w:instrText xml:space="preserve"> PAGEREF _Toc517421667 \h </w:instrText>
            </w:r>
            <w:r w:rsidR="009E2570">
              <w:rPr>
                <w:noProof/>
                <w:webHidden/>
              </w:rPr>
            </w:r>
            <w:r w:rsidR="009E2570">
              <w:rPr>
                <w:noProof/>
                <w:webHidden/>
              </w:rPr>
              <w:fldChar w:fldCharType="separate"/>
            </w:r>
            <w:r w:rsidR="009E2570">
              <w:rPr>
                <w:noProof/>
                <w:webHidden/>
              </w:rPr>
              <w:t>3</w:t>
            </w:r>
            <w:r w:rsidR="009E2570">
              <w:rPr>
                <w:noProof/>
                <w:webHidden/>
              </w:rPr>
              <w:fldChar w:fldCharType="end"/>
            </w:r>
          </w:hyperlink>
        </w:p>
        <w:p w14:paraId="1767B964" w14:textId="43A043A0" w:rsidR="009E2570" w:rsidRDefault="002372B4">
          <w:pPr>
            <w:pStyle w:val="TOC3"/>
            <w:tabs>
              <w:tab w:val="right" w:leader="dot" w:pos="9350"/>
            </w:tabs>
            <w:rPr>
              <w:rFonts w:asciiTheme="minorHAnsi" w:eastAsiaTheme="minorEastAsia" w:hAnsiTheme="minorHAnsi"/>
              <w:noProof/>
              <w:sz w:val="22"/>
            </w:rPr>
          </w:pPr>
          <w:hyperlink w:anchor="_Toc517421668" w:history="1">
            <w:r w:rsidR="009E2570" w:rsidRPr="001F038E">
              <w:rPr>
                <w:rStyle w:val="Hyperlink"/>
                <w:noProof/>
              </w:rPr>
              <w:t>Phase I</w:t>
            </w:r>
            <w:r w:rsidR="009E2570">
              <w:rPr>
                <w:noProof/>
                <w:webHidden/>
              </w:rPr>
              <w:tab/>
            </w:r>
            <w:r w:rsidR="009E2570">
              <w:rPr>
                <w:noProof/>
                <w:webHidden/>
              </w:rPr>
              <w:fldChar w:fldCharType="begin"/>
            </w:r>
            <w:r w:rsidR="009E2570">
              <w:rPr>
                <w:noProof/>
                <w:webHidden/>
              </w:rPr>
              <w:instrText xml:space="preserve"> PAGEREF _Toc517421668 \h </w:instrText>
            </w:r>
            <w:r w:rsidR="009E2570">
              <w:rPr>
                <w:noProof/>
                <w:webHidden/>
              </w:rPr>
            </w:r>
            <w:r w:rsidR="009E2570">
              <w:rPr>
                <w:noProof/>
                <w:webHidden/>
              </w:rPr>
              <w:fldChar w:fldCharType="separate"/>
            </w:r>
            <w:r w:rsidR="009E2570">
              <w:rPr>
                <w:noProof/>
                <w:webHidden/>
              </w:rPr>
              <w:t>4</w:t>
            </w:r>
            <w:r w:rsidR="009E2570">
              <w:rPr>
                <w:noProof/>
                <w:webHidden/>
              </w:rPr>
              <w:fldChar w:fldCharType="end"/>
            </w:r>
          </w:hyperlink>
        </w:p>
        <w:p w14:paraId="013FEDB9" w14:textId="55E82D0A" w:rsidR="009E2570" w:rsidRDefault="002372B4">
          <w:pPr>
            <w:pStyle w:val="TOC3"/>
            <w:tabs>
              <w:tab w:val="right" w:leader="dot" w:pos="9350"/>
            </w:tabs>
            <w:rPr>
              <w:rFonts w:asciiTheme="minorHAnsi" w:eastAsiaTheme="minorEastAsia" w:hAnsiTheme="minorHAnsi"/>
              <w:noProof/>
              <w:sz w:val="22"/>
            </w:rPr>
          </w:pPr>
          <w:hyperlink w:anchor="_Toc517421669" w:history="1">
            <w:r w:rsidR="009E2570" w:rsidRPr="001F038E">
              <w:rPr>
                <w:rStyle w:val="Hyperlink"/>
                <w:noProof/>
              </w:rPr>
              <w:t>Phase II</w:t>
            </w:r>
            <w:r w:rsidR="009E2570">
              <w:rPr>
                <w:noProof/>
                <w:webHidden/>
              </w:rPr>
              <w:tab/>
            </w:r>
            <w:r w:rsidR="009E2570">
              <w:rPr>
                <w:noProof/>
                <w:webHidden/>
              </w:rPr>
              <w:fldChar w:fldCharType="begin"/>
            </w:r>
            <w:r w:rsidR="009E2570">
              <w:rPr>
                <w:noProof/>
                <w:webHidden/>
              </w:rPr>
              <w:instrText xml:space="preserve"> PAGEREF _Toc517421669 \h </w:instrText>
            </w:r>
            <w:r w:rsidR="009E2570">
              <w:rPr>
                <w:noProof/>
                <w:webHidden/>
              </w:rPr>
            </w:r>
            <w:r w:rsidR="009E2570">
              <w:rPr>
                <w:noProof/>
                <w:webHidden/>
              </w:rPr>
              <w:fldChar w:fldCharType="separate"/>
            </w:r>
            <w:r w:rsidR="009E2570">
              <w:rPr>
                <w:noProof/>
                <w:webHidden/>
              </w:rPr>
              <w:t>4</w:t>
            </w:r>
            <w:r w:rsidR="009E2570">
              <w:rPr>
                <w:noProof/>
                <w:webHidden/>
              </w:rPr>
              <w:fldChar w:fldCharType="end"/>
            </w:r>
          </w:hyperlink>
        </w:p>
        <w:p w14:paraId="0C8F951F" w14:textId="6BBBFFA6" w:rsidR="009E2570" w:rsidRDefault="002372B4">
          <w:pPr>
            <w:pStyle w:val="TOC1"/>
            <w:rPr>
              <w:rFonts w:asciiTheme="minorHAnsi" w:eastAsiaTheme="minorEastAsia" w:hAnsiTheme="minorHAnsi"/>
              <w:b w:val="0"/>
              <w:noProof/>
              <w:sz w:val="22"/>
            </w:rPr>
          </w:pPr>
          <w:hyperlink w:anchor="_Toc517421670" w:history="1">
            <w:r w:rsidR="009E2570" w:rsidRPr="001F038E">
              <w:rPr>
                <w:rStyle w:val="Hyperlink"/>
                <w:noProof/>
              </w:rPr>
              <w:t>CHAPTER 2. Review of Literature</w:t>
            </w:r>
            <w:r w:rsidR="009E2570">
              <w:rPr>
                <w:noProof/>
                <w:webHidden/>
              </w:rPr>
              <w:tab/>
            </w:r>
            <w:r w:rsidR="009E2570">
              <w:rPr>
                <w:noProof/>
                <w:webHidden/>
              </w:rPr>
              <w:fldChar w:fldCharType="begin"/>
            </w:r>
            <w:r w:rsidR="009E2570">
              <w:rPr>
                <w:noProof/>
                <w:webHidden/>
              </w:rPr>
              <w:instrText xml:space="preserve"> PAGEREF _Toc517421670 \h </w:instrText>
            </w:r>
            <w:r w:rsidR="009E2570">
              <w:rPr>
                <w:noProof/>
                <w:webHidden/>
              </w:rPr>
            </w:r>
            <w:r w:rsidR="009E2570">
              <w:rPr>
                <w:noProof/>
                <w:webHidden/>
              </w:rPr>
              <w:fldChar w:fldCharType="separate"/>
            </w:r>
            <w:r w:rsidR="009E2570">
              <w:rPr>
                <w:noProof/>
                <w:webHidden/>
              </w:rPr>
              <w:t>6</w:t>
            </w:r>
            <w:r w:rsidR="009E2570">
              <w:rPr>
                <w:noProof/>
                <w:webHidden/>
              </w:rPr>
              <w:fldChar w:fldCharType="end"/>
            </w:r>
          </w:hyperlink>
        </w:p>
        <w:p w14:paraId="7B58819A" w14:textId="349C68F6" w:rsidR="009E2570" w:rsidRDefault="002372B4">
          <w:pPr>
            <w:pStyle w:val="TOC2"/>
            <w:rPr>
              <w:rFonts w:asciiTheme="minorHAnsi" w:eastAsiaTheme="minorEastAsia" w:hAnsiTheme="minorHAnsi"/>
              <w:b w:val="0"/>
              <w:noProof/>
              <w:sz w:val="22"/>
            </w:rPr>
          </w:pPr>
          <w:hyperlink w:anchor="_Toc517421671" w:history="1">
            <w:r w:rsidR="009E2570" w:rsidRPr="001F038E">
              <w:rPr>
                <w:rStyle w:val="Hyperlink"/>
                <w:noProof/>
              </w:rPr>
              <w:t>Overview</w:t>
            </w:r>
            <w:r w:rsidR="009E2570">
              <w:rPr>
                <w:noProof/>
                <w:webHidden/>
              </w:rPr>
              <w:tab/>
            </w:r>
            <w:r w:rsidR="009E2570">
              <w:rPr>
                <w:noProof/>
                <w:webHidden/>
              </w:rPr>
              <w:fldChar w:fldCharType="begin"/>
            </w:r>
            <w:r w:rsidR="009E2570">
              <w:rPr>
                <w:noProof/>
                <w:webHidden/>
              </w:rPr>
              <w:instrText xml:space="preserve"> PAGEREF _Toc517421671 \h </w:instrText>
            </w:r>
            <w:r w:rsidR="009E2570">
              <w:rPr>
                <w:noProof/>
                <w:webHidden/>
              </w:rPr>
            </w:r>
            <w:r w:rsidR="009E2570">
              <w:rPr>
                <w:noProof/>
                <w:webHidden/>
              </w:rPr>
              <w:fldChar w:fldCharType="separate"/>
            </w:r>
            <w:r w:rsidR="009E2570">
              <w:rPr>
                <w:noProof/>
                <w:webHidden/>
              </w:rPr>
              <w:t>6</w:t>
            </w:r>
            <w:r w:rsidR="009E2570">
              <w:rPr>
                <w:noProof/>
                <w:webHidden/>
              </w:rPr>
              <w:fldChar w:fldCharType="end"/>
            </w:r>
          </w:hyperlink>
        </w:p>
        <w:p w14:paraId="0D70F742" w14:textId="4F33C4AA" w:rsidR="009E2570" w:rsidRDefault="002372B4">
          <w:pPr>
            <w:pStyle w:val="TOC2"/>
            <w:rPr>
              <w:rFonts w:asciiTheme="minorHAnsi" w:eastAsiaTheme="minorEastAsia" w:hAnsiTheme="minorHAnsi"/>
              <w:b w:val="0"/>
              <w:noProof/>
              <w:sz w:val="22"/>
            </w:rPr>
          </w:pPr>
          <w:hyperlink w:anchor="_Toc517421672" w:history="1">
            <w:r w:rsidR="009E2570" w:rsidRPr="001F038E">
              <w:rPr>
                <w:rStyle w:val="Hyperlink"/>
                <w:noProof/>
              </w:rPr>
              <w:t>SAFETY</w:t>
            </w:r>
            <w:r w:rsidR="009E2570">
              <w:rPr>
                <w:noProof/>
                <w:webHidden/>
              </w:rPr>
              <w:tab/>
            </w:r>
            <w:r w:rsidR="009E2570">
              <w:rPr>
                <w:noProof/>
                <w:webHidden/>
              </w:rPr>
              <w:fldChar w:fldCharType="begin"/>
            </w:r>
            <w:r w:rsidR="009E2570">
              <w:rPr>
                <w:noProof/>
                <w:webHidden/>
              </w:rPr>
              <w:instrText xml:space="preserve"> PAGEREF _Toc517421672 \h </w:instrText>
            </w:r>
            <w:r w:rsidR="009E2570">
              <w:rPr>
                <w:noProof/>
                <w:webHidden/>
              </w:rPr>
            </w:r>
            <w:r w:rsidR="009E2570">
              <w:rPr>
                <w:noProof/>
                <w:webHidden/>
              </w:rPr>
              <w:fldChar w:fldCharType="separate"/>
            </w:r>
            <w:r w:rsidR="009E2570">
              <w:rPr>
                <w:noProof/>
                <w:webHidden/>
              </w:rPr>
              <w:t>6</w:t>
            </w:r>
            <w:r w:rsidR="009E2570">
              <w:rPr>
                <w:noProof/>
                <w:webHidden/>
              </w:rPr>
              <w:fldChar w:fldCharType="end"/>
            </w:r>
          </w:hyperlink>
        </w:p>
        <w:p w14:paraId="41CA560D" w14:textId="6090C334" w:rsidR="009E2570" w:rsidRDefault="002372B4">
          <w:pPr>
            <w:pStyle w:val="TOC3"/>
            <w:tabs>
              <w:tab w:val="right" w:leader="dot" w:pos="9350"/>
            </w:tabs>
            <w:rPr>
              <w:rFonts w:asciiTheme="minorHAnsi" w:eastAsiaTheme="minorEastAsia" w:hAnsiTheme="minorHAnsi"/>
              <w:noProof/>
              <w:sz w:val="22"/>
            </w:rPr>
          </w:pPr>
          <w:hyperlink w:anchor="_Toc517421673" w:history="1">
            <w:r w:rsidR="009E2570" w:rsidRPr="001F038E">
              <w:rPr>
                <w:rStyle w:val="Hyperlink"/>
                <w:noProof/>
              </w:rPr>
              <w:t>Sight Distance</w:t>
            </w:r>
            <w:r w:rsidR="009E2570">
              <w:rPr>
                <w:noProof/>
                <w:webHidden/>
              </w:rPr>
              <w:tab/>
            </w:r>
            <w:r w:rsidR="009E2570">
              <w:rPr>
                <w:noProof/>
                <w:webHidden/>
              </w:rPr>
              <w:fldChar w:fldCharType="begin"/>
            </w:r>
            <w:r w:rsidR="009E2570">
              <w:rPr>
                <w:noProof/>
                <w:webHidden/>
              </w:rPr>
              <w:instrText xml:space="preserve"> PAGEREF _Toc517421673 \h </w:instrText>
            </w:r>
            <w:r w:rsidR="009E2570">
              <w:rPr>
                <w:noProof/>
                <w:webHidden/>
              </w:rPr>
            </w:r>
            <w:r w:rsidR="009E2570">
              <w:rPr>
                <w:noProof/>
                <w:webHidden/>
              </w:rPr>
              <w:fldChar w:fldCharType="separate"/>
            </w:r>
            <w:r w:rsidR="009E2570">
              <w:rPr>
                <w:noProof/>
                <w:webHidden/>
              </w:rPr>
              <w:t>6</w:t>
            </w:r>
            <w:r w:rsidR="009E2570">
              <w:rPr>
                <w:noProof/>
                <w:webHidden/>
              </w:rPr>
              <w:fldChar w:fldCharType="end"/>
            </w:r>
          </w:hyperlink>
        </w:p>
        <w:p w14:paraId="0A53F79C" w14:textId="61F383A5" w:rsidR="009E2570" w:rsidRDefault="002372B4">
          <w:pPr>
            <w:pStyle w:val="TOC3"/>
            <w:tabs>
              <w:tab w:val="right" w:leader="dot" w:pos="9350"/>
            </w:tabs>
            <w:rPr>
              <w:rFonts w:asciiTheme="minorHAnsi" w:eastAsiaTheme="minorEastAsia" w:hAnsiTheme="minorHAnsi"/>
              <w:noProof/>
              <w:sz w:val="22"/>
            </w:rPr>
          </w:pPr>
          <w:hyperlink w:anchor="_Toc517421674" w:history="1">
            <w:r w:rsidR="009E2570" w:rsidRPr="001F038E">
              <w:rPr>
                <w:rStyle w:val="Hyperlink"/>
                <w:noProof/>
              </w:rPr>
              <w:t>Roadway Departure Crashes</w:t>
            </w:r>
            <w:r w:rsidR="009E2570">
              <w:rPr>
                <w:noProof/>
                <w:webHidden/>
              </w:rPr>
              <w:tab/>
            </w:r>
            <w:r w:rsidR="009E2570">
              <w:rPr>
                <w:noProof/>
                <w:webHidden/>
              </w:rPr>
              <w:fldChar w:fldCharType="begin"/>
            </w:r>
            <w:r w:rsidR="009E2570">
              <w:rPr>
                <w:noProof/>
                <w:webHidden/>
              </w:rPr>
              <w:instrText xml:space="preserve"> PAGEREF _Toc517421674 \h </w:instrText>
            </w:r>
            <w:r w:rsidR="009E2570">
              <w:rPr>
                <w:noProof/>
                <w:webHidden/>
              </w:rPr>
            </w:r>
            <w:r w:rsidR="009E2570">
              <w:rPr>
                <w:noProof/>
                <w:webHidden/>
              </w:rPr>
              <w:fldChar w:fldCharType="separate"/>
            </w:r>
            <w:r w:rsidR="009E2570">
              <w:rPr>
                <w:noProof/>
                <w:webHidden/>
              </w:rPr>
              <w:t>6</w:t>
            </w:r>
            <w:r w:rsidR="009E2570">
              <w:rPr>
                <w:noProof/>
                <w:webHidden/>
              </w:rPr>
              <w:fldChar w:fldCharType="end"/>
            </w:r>
          </w:hyperlink>
        </w:p>
        <w:p w14:paraId="524EC8B4" w14:textId="07CBA00A" w:rsidR="009E2570" w:rsidRDefault="002372B4">
          <w:pPr>
            <w:pStyle w:val="TOC3"/>
            <w:tabs>
              <w:tab w:val="right" w:leader="dot" w:pos="9350"/>
            </w:tabs>
            <w:rPr>
              <w:rFonts w:asciiTheme="minorHAnsi" w:eastAsiaTheme="minorEastAsia" w:hAnsiTheme="minorHAnsi"/>
              <w:noProof/>
              <w:sz w:val="22"/>
            </w:rPr>
          </w:pPr>
          <w:hyperlink w:anchor="_Toc517421675" w:history="1">
            <w:r w:rsidR="009E2570" w:rsidRPr="001F038E">
              <w:rPr>
                <w:rStyle w:val="Hyperlink"/>
                <w:noProof/>
              </w:rPr>
              <w:t>Animal Vehicle Crashes</w:t>
            </w:r>
            <w:r w:rsidR="009E2570">
              <w:rPr>
                <w:noProof/>
                <w:webHidden/>
              </w:rPr>
              <w:tab/>
            </w:r>
            <w:r w:rsidR="009E2570">
              <w:rPr>
                <w:noProof/>
                <w:webHidden/>
              </w:rPr>
              <w:fldChar w:fldCharType="begin"/>
            </w:r>
            <w:r w:rsidR="009E2570">
              <w:rPr>
                <w:noProof/>
                <w:webHidden/>
              </w:rPr>
              <w:instrText xml:space="preserve"> PAGEREF _Toc517421675 \h </w:instrText>
            </w:r>
            <w:r w:rsidR="009E2570">
              <w:rPr>
                <w:noProof/>
                <w:webHidden/>
              </w:rPr>
            </w:r>
            <w:r w:rsidR="009E2570">
              <w:rPr>
                <w:noProof/>
                <w:webHidden/>
              </w:rPr>
              <w:fldChar w:fldCharType="separate"/>
            </w:r>
            <w:r w:rsidR="009E2570">
              <w:rPr>
                <w:noProof/>
                <w:webHidden/>
              </w:rPr>
              <w:t>7</w:t>
            </w:r>
            <w:r w:rsidR="009E2570">
              <w:rPr>
                <w:noProof/>
                <w:webHidden/>
              </w:rPr>
              <w:fldChar w:fldCharType="end"/>
            </w:r>
          </w:hyperlink>
        </w:p>
        <w:p w14:paraId="3376819A" w14:textId="6CDA883B" w:rsidR="009E2570" w:rsidRDefault="002372B4">
          <w:pPr>
            <w:pStyle w:val="TOC2"/>
            <w:rPr>
              <w:rFonts w:asciiTheme="minorHAnsi" w:eastAsiaTheme="minorEastAsia" w:hAnsiTheme="minorHAnsi"/>
              <w:b w:val="0"/>
              <w:noProof/>
              <w:sz w:val="22"/>
            </w:rPr>
          </w:pPr>
          <w:hyperlink w:anchor="_Toc517421676" w:history="1">
            <w:r w:rsidR="009E2570" w:rsidRPr="001F038E">
              <w:rPr>
                <w:rStyle w:val="Hyperlink"/>
                <w:noProof/>
              </w:rPr>
              <w:t>ECOLOGY</w:t>
            </w:r>
            <w:r w:rsidR="009E2570">
              <w:rPr>
                <w:noProof/>
                <w:webHidden/>
              </w:rPr>
              <w:tab/>
            </w:r>
            <w:r w:rsidR="009E2570">
              <w:rPr>
                <w:noProof/>
                <w:webHidden/>
              </w:rPr>
              <w:fldChar w:fldCharType="begin"/>
            </w:r>
            <w:r w:rsidR="009E2570">
              <w:rPr>
                <w:noProof/>
                <w:webHidden/>
              </w:rPr>
              <w:instrText xml:space="preserve"> PAGEREF _Toc517421676 \h </w:instrText>
            </w:r>
            <w:r w:rsidR="009E2570">
              <w:rPr>
                <w:noProof/>
                <w:webHidden/>
              </w:rPr>
            </w:r>
            <w:r w:rsidR="009E2570">
              <w:rPr>
                <w:noProof/>
                <w:webHidden/>
              </w:rPr>
              <w:fldChar w:fldCharType="separate"/>
            </w:r>
            <w:r w:rsidR="009E2570">
              <w:rPr>
                <w:noProof/>
                <w:webHidden/>
              </w:rPr>
              <w:t>10</w:t>
            </w:r>
            <w:r w:rsidR="009E2570">
              <w:rPr>
                <w:noProof/>
                <w:webHidden/>
              </w:rPr>
              <w:fldChar w:fldCharType="end"/>
            </w:r>
          </w:hyperlink>
        </w:p>
        <w:p w14:paraId="6456AD1C" w14:textId="23545C51" w:rsidR="009E2570" w:rsidRDefault="002372B4">
          <w:pPr>
            <w:pStyle w:val="TOC3"/>
            <w:tabs>
              <w:tab w:val="right" w:leader="dot" w:pos="9350"/>
            </w:tabs>
            <w:rPr>
              <w:rFonts w:asciiTheme="minorHAnsi" w:eastAsiaTheme="minorEastAsia" w:hAnsiTheme="minorHAnsi"/>
              <w:noProof/>
              <w:sz w:val="22"/>
            </w:rPr>
          </w:pPr>
          <w:hyperlink w:anchor="_Toc517421677" w:history="1">
            <w:r w:rsidR="009E2570" w:rsidRPr="001F038E">
              <w:rPr>
                <w:rStyle w:val="Hyperlink"/>
                <w:rFonts w:cs="Times New Roman"/>
                <w:noProof/>
              </w:rPr>
              <w:t>Importance of Roadside Vegetation</w:t>
            </w:r>
            <w:r w:rsidR="009E2570">
              <w:rPr>
                <w:noProof/>
                <w:webHidden/>
              </w:rPr>
              <w:tab/>
            </w:r>
            <w:r w:rsidR="009E2570">
              <w:rPr>
                <w:noProof/>
                <w:webHidden/>
              </w:rPr>
              <w:fldChar w:fldCharType="begin"/>
            </w:r>
            <w:r w:rsidR="009E2570">
              <w:rPr>
                <w:noProof/>
                <w:webHidden/>
              </w:rPr>
              <w:instrText xml:space="preserve"> PAGEREF _Toc517421677 \h </w:instrText>
            </w:r>
            <w:r w:rsidR="009E2570">
              <w:rPr>
                <w:noProof/>
                <w:webHidden/>
              </w:rPr>
            </w:r>
            <w:r w:rsidR="009E2570">
              <w:rPr>
                <w:noProof/>
                <w:webHidden/>
              </w:rPr>
              <w:fldChar w:fldCharType="separate"/>
            </w:r>
            <w:r w:rsidR="009E2570">
              <w:rPr>
                <w:noProof/>
                <w:webHidden/>
              </w:rPr>
              <w:t>12</w:t>
            </w:r>
            <w:r w:rsidR="009E2570">
              <w:rPr>
                <w:noProof/>
                <w:webHidden/>
              </w:rPr>
              <w:fldChar w:fldCharType="end"/>
            </w:r>
          </w:hyperlink>
        </w:p>
        <w:p w14:paraId="6C3C05E7" w14:textId="570C89C7" w:rsidR="009E2570" w:rsidRDefault="002372B4">
          <w:pPr>
            <w:pStyle w:val="TOC3"/>
            <w:tabs>
              <w:tab w:val="right" w:leader="dot" w:pos="9350"/>
            </w:tabs>
            <w:rPr>
              <w:rFonts w:asciiTheme="minorHAnsi" w:eastAsiaTheme="minorEastAsia" w:hAnsiTheme="minorHAnsi"/>
              <w:noProof/>
              <w:sz w:val="22"/>
            </w:rPr>
          </w:pPr>
          <w:hyperlink w:anchor="_Toc517421678" w:history="1">
            <w:r w:rsidR="009E2570" w:rsidRPr="001F038E">
              <w:rPr>
                <w:rStyle w:val="Hyperlink"/>
                <w:rFonts w:cs="Times New Roman"/>
                <w:noProof/>
              </w:rPr>
              <w:t>Roadside Weed Management</w:t>
            </w:r>
            <w:r w:rsidR="009E2570">
              <w:rPr>
                <w:noProof/>
                <w:webHidden/>
              </w:rPr>
              <w:tab/>
            </w:r>
            <w:r w:rsidR="009E2570">
              <w:rPr>
                <w:noProof/>
                <w:webHidden/>
              </w:rPr>
              <w:fldChar w:fldCharType="begin"/>
            </w:r>
            <w:r w:rsidR="009E2570">
              <w:rPr>
                <w:noProof/>
                <w:webHidden/>
              </w:rPr>
              <w:instrText xml:space="preserve"> PAGEREF _Toc517421678 \h </w:instrText>
            </w:r>
            <w:r w:rsidR="009E2570">
              <w:rPr>
                <w:noProof/>
                <w:webHidden/>
              </w:rPr>
            </w:r>
            <w:r w:rsidR="009E2570">
              <w:rPr>
                <w:noProof/>
                <w:webHidden/>
              </w:rPr>
              <w:fldChar w:fldCharType="separate"/>
            </w:r>
            <w:r w:rsidR="009E2570">
              <w:rPr>
                <w:noProof/>
                <w:webHidden/>
              </w:rPr>
              <w:t>15</w:t>
            </w:r>
            <w:r w:rsidR="009E2570">
              <w:rPr>
                <w:noProof/>
                <w:webHidden/>
              </w:rPr>
              <w:fldChar w:fldCharType="end"/>
            </w:r>
          </w:hyperlink>
        </w:p>
        <w:p w14:paraId="55BB5CFD" w14:textId="1C40E34F" w:rsidR="009E2570" w:rsidRDefault="002372B4">
          <w:pPr>
            <w:pStyle w:val="TOC3"/>
            <w:tabs>
              <w:tab w:val="right" w:leader="dot" w:pos="9350"/>
            </w:tabs>
            <w:rPr>
              <w:rFonts w:asciiTheme="minorHAnsi" w:eastAsiaTheme="minorEastAsia" w:hAnsiTheme="minorHAnsi"/>
              <w:noProof/>
              <w:sz w:val="22"/>
            </w:rPr>
          </w:pPr>
          <w:hyperlink w:anchor="_Toc517421679" w:history="1">
            <w:r w:rsidR="009E2570" w:rsidRPr="001F038E">
              <w:rPr>
                <w:rStyle w:val="Hyperlink"/>
                <w:rFonts w:cs="Times New Roman"/>
                <w:noProof/>
              </w:rPr>
              <w:t>Revegetation of Native Species</w:t>
            </w:r>
            <w:r w:rsidR="009E2570">
              <w:rPr>
                <w:noProof/>
                <w:webHidden/>
              </w:rPr>
              <w:tab/>
            </w:r>
            <w:r w:rsidR="009E2570">
              <w:rPr>
                <w:noProof/>
                <w:webHidden/>
              </w:rPr>
              <w:fldChar w:fldCharType="begin"/>
            </w:r>
            <w:r w:rsidR="009E2570">
              <w:rPr>
                <w:noProof/>
                <w:webHidden/>
              </w:rPr>
              <w:instrText xml:space="preserve"> PAGEREF _Toc517421679 \h </w:instrText>
            </w:r>
            <w:r w:rsidR="009E2570">
              <w:rPr>
                <w:noProof/>
                <w:webHidden/>
              </w:rPr>
            </w:r>
            <w:r w:rsidR="009E2570">
              <w:rPr>
                <w:noProof/>
                <w:webHidden/>
              </w:rPr>
              <w:fldChar w:fldCharType="separate"/>
            </w:r>
            <w:r w:rsidR="009E2570">
              <w:rPr>
                <w:noProof/>
                <w:webHidden/>
              </w:rPr>
              <w:t>15</w:t>
            </w:r>
            <w:r w:rsidR="009E2570">
              <w:rPr>
                <w:noProof/>
                <w:webHidden/>
              </w:rPr>
              <w:fldChar w:fldCharType="end"/>
            </w:r>
          </w:hyperlink>
        </w:p>
        <w:p w14:paraId="0FEB294F" w14:textId="3CA133E8" w:rsidR="009E2570" w:rsidRDefault="002372B4">
          <w:pPr>
            <w:pStyle w:val="TOC3"/>
            <w:tabs>
              <w:tab w:val="right" w:leader="dot" w:pos="9350"/>
            </w:tabs>
            <w:rPr>
              <w:rFonts w:asciiTheme="minorHAnsi" w:eastAsiaTheme="minorEastAsia" w:hAnsiTheme="minorHAnsi"/>
              <w:noProof/>
              <w:sz w:val="22"/>
            </w:rPr>
          </w:pPr>
          <w:hyperlink w:anchor="_Toc517421680" w:history="1">
            <w:r w:rsidR="009E2570" w:rsidRPr="001F038E">
              <w:rPr>
                <w:rStyle w:val="Hyperlink"/>
                <w:rFonts w:cs="Times New Roman"/>
                <w:noProof/>
              </w:rPr>
              <w:t>Pollinators in Roadside Vegetation</w:t>
            </w:r>
            <w:r w:rsidR="009E2570">
              <w:rPr>
                <w:noProof/>
                <w:webHidden/>
              </w:rPr>
              <w:tab/>
            </w:r>
            <w:r w:rsidR="009E2570">
              <w:rPr>
                <w:noProof/>
                <w:webHidden/>
              </w:rPr>
              <w:fldChar w:fldCharType="begin"/>
            </w:r>
            <w:r w:rsidR="009E2570">
              <w:rPr>
                <w:noProof/>
                <w:webHidden/>
              </w:rPr>
              <w:instrText xml:space="preserve"> PAGEREF _Toc517421680 \h </w:instrText>
            </w:r>
            <w:r w:rsidR="009E2570">
              <w:rPr>
                <w:noProof/>
                <w:webHidden/>
              </w:rPr>
            </w:r>
            <w:r w:rsidR="009E2570">
              <w:rPr>
                <w:noProof/>
                <w:webHidden/>
              </w:rPr>
              <w:fldChar w:fldCharType="separate"/>
            </w:r>
            <w:r w:rsidR="009E2570">
              <w:rPr>
                <w:noProof/>
                <w:webHidden/>
              </w:rPr>
              <w:t>16</w:t>
            </w:r>
            <w:r w:rsidR="009E2570">
              <w:rPr>
                <w:noProof/>
                <w:webHidden/>
              </w:rPr>
              <w:fldChar w:fldCharType="end"/>
            </w:r>
          </w:hyperlink>
        </w:p>
        <w:p w14:paraId="4B9C758B" w14:textId="21C34853" w:rsidR="009E2570" w:rsidRDefault="002372B4">
          <w:pPr>
            <w:pStyle w:val="TOC2"/>
            <w:rPr>
              <w:rFonts w:asciiTheme="minorHAnsi" w:eastAsiaTheme="minorEastAsia" w:hAnsiTheme="minorHAnsi"/>
              <w:b w:val="0"/>
              <w:noProof/>
              <w:sz w:val="22"/>
            </w:rPr>
          </w:pPr>
          <w:hyperlink w:anchor="_Toc517421681" w:history="1">
            <w:r w:rsidR="009E2570" w:rsidRPr="001F038E">
              <w:rPr>
                <w:rStyle w:val="Hyperlink"/>
                <w:noProof/>
              </w:rPr>
              <w:t>MANAGEMENT</w:t>
            </w:r>
            <w:r w:rsidR="009E2570">
              <w:rPr>
                <w:noProof/>
                <w:webHidden/>
              </w:rPr>
              <w:tab/>
            </w:r>
            <w:r w:rsidR="009E2570">
              <w:rPr>
                <w:noProof/>
                <w:webHidden/>
              </w:rPr>
              <w:fldChar w:fldCharType="begin"/>
            </w:r>
            <w:r w:rsidR="009E2570">
              <w:rPr>
                <w:noProof/>
                <w:webHidden/>
              </w:rPr>
              <w:instrText xml:space="preserve"> PAGEREF _Toc517421681 \h </w:instrText>
            </w:r>
            <w:r w:rsidR="009E2570">
              <w:rPr>
                <w:noProof/>
                <w:webHidden/>
              </w:rPr>
            </w:r>
            <w:r w:rsidR="009E2570">
              <w:rPr>
                <w:noProof/>
                <w:webHidden/>
              </w:rPr>
              <w:fldChar w:fldCharType="separate"/>
            </w:r>
            <w:r w:rsidR="009E2570">
              <w:rPr>
                <w:noProof/>
                <w:webHidden/>
              </w:rPr>
              <w:t>20</w:t>
            </w:r>
            <w:r w:rsidR="009E2570">
              <w:rPr>
                <w:noProof/>
                <w:webHidden/>
              </w:rPr>
              <w:fldChar w:fldCharType="end"/>
            </w:r>
          </w:hyperlink>
        </w:p>
        <w:p w14:paraId="4C563807" w14:textId="25097864" w:rsidR="009E2570" w:rsidRDefault="002372B4">
          <w:pPr>
            <w:pStyle w:val="TOC3"/>
            <w:tabs>
              <w:tab w:val="right" w:leader="dot" w:pos="9350"/>
            </w:tabs>
            <w:rPr>
              <w:rFonts w:asciiTheme="minorHAnsi" w:eastAsiaTheme="minorEastAsia" w:hAnsiTheme="minorHAnsi"/>
              <w:noProof/>
              <w:sz w:val="22"/>
            </w:rPr>
          </w:pPr>
          <w:hyperlink w:anchor="_Toc517421682" w:history="1">
            <w:r w:rsidR="009E2570" w:rsidRPr="001F038E">
              <w:rPr>
                <w:rStyle w:val="Hyperlink"/>
                <w:noProof/>
              </w:rPr>
              <w:t>Best Management Practices</w:t>
            </w:r>
            <w:r w:rsidR="009E2570">
              <w:rPr>
                <w:noProof/>
                <w:webHidden/>
              </w:rPr>
              <w:tab/>
            </w:r>
            <w:r w:rsidR="009E2570">
              <w:rPr>
                <w:noProof/>
                <w:webHidden/>
              </w:rPr>
              <w:fldChar w:fldCharType="begin"/>
            </w:r>
            <w:r w:rsidR="009E2570">
              <w:rPr>
                <w:noProof/>
                <w:webHidden/>
              </w:rPr>
              <w:instrText xml:space="preserve"> PAGEREF _Toc517421682 \h </w:instrText>
            </w:r>
            <w:r w:rsidR="009E2570">
              <w:rPr>
                <w:noProof/>
                <w:webHidden/>
              </w:rPr>
            </w:r>
            <w:r w:rsidR="009E2570">
              <w:rPr>
                <w:noProof/>
                <w:webHidden/>
              </w:rPr>
              <w:fldChar w:fldCharType="separate"/>
            </w:r>
            <w:r w:rsidR="009E2570">
              <w:rPr>
                <w:noProof/>
                <w:webHidden/>
              </w:rPr>
              <w:t>24</w:t>
            </w:r>
            <w:r w:rsidR="009E2570">
              <w:rPr>
                <w:noProof/>
                <w:webHidden/>
              </w:rPr>
              <w:fldChar w:fldCharType="end"/>
            </w:r>
          </w:hyperlink>
        </w:p>
        <w:p w14:paraId="22B038EA" w14:textId="7968B9D2" w:rsidR="009E2570" w:rsidRDefault="002372B4">
          <w:pPr>
            <w:pStyle w:val="TOC2"/>
            <w:rPr>
              <w:rFonts w:asciiTheme="minorHAnsi" w:eastAsiaTheme="minorEastAsia" w:hAnsiTheme="minorHAnsi"/>
              <w:b w:val="0"/>
              <w:noProof/>
              <w:sz w:val="22"/>
            </w:rPr>
          </w:pPr>
          <w:hyperlink w:anchor="_Toc517421683" w:history="1">
            <w:r w:rsidR="009E2570" w:rsidRPr="001F038E">
              <w:rPr>
                <w:rStyle w:val="Hyperlink"/>
                <w:noProof/>
                <w:lang w:bidi="en-US"/>
              </w:rPr>
              <w:t>Economy</w:t>
            </w:r>
            <w:r w:rsidR="009E2570">
              <w:rPr>
                <w:noProof/>
                <w:webHidden/>
              </w:rPr>
              <w:tab/>
            </w:r>
            <w:r w:rsidR="009E2570">
              <w:rPr>
                <w:noProof/>
                <w:webHidden/>
              </w:rPr>
              <w:fldChar w:fldCharType="begin"/>
            </w:r>
            <w:r w:rsidR="009E2570">
              <w:rPr>
                <w:noProof/>
                <w:webHidden/>
              </w:rPr>
              <w:instrText xml:space="preserve"> PAGEREF _Toc517421683 \h </w:instrText>
            </w:r>
            <w:r w:rsidR="009E2570">
              <w:rPr>
                <w:noProof/>
                <w:webHidden/>
              </w:rPr>
            </w:r>
            <w:r w:rsidR="009E2570">
              <w:rPr>
                <w:noProof/>
                <w:webHidden/>
              </w:rPr>
              <w:fldChar w:fldCharType="separate"/>
            </w:r>
            <w:r w:rsidR="009E2570">
              <w:rPr>
                <w:noProof/>
                <w:webHidden/>
              </w:rPr>
              <w:t>26</w:t>
            </w:r>
            <w:r w:rsidR="009E2570">
              <w:rPr>
                <w:noProof/>
                <w:webHidden/>
              </w:rPr>
              <w:fldChar w:fldCharType="end"/>
            </w:r>
          </w:hyperlink>
        </w:p>
        <w:p w14:paraId="5D8430B6" w14:textId="428A0E94" w:rsidR="009E2570" w:rsidRDefault="002372B4">
          <w:pPr>
            <w:pStyle w:val="TOC2"/>
            <w:rPr>
              <w:rFonts w:asciiTheme="minorHAnsi" w:eastAsiaTheme="minorEastAsia" w:hAnsiTheme="minorHAnsi"/>
              <w:b w:val="0"/>
              <w:noProof/>
              <w:sz w:val="22"/>
            </w:rPr>
          </w:pPr>
          <w:hyperlink w:anchor="_Toc517421684" w:history="1">
            <w:r w:rsidR="009E2570" w:rsidRPr="001F038E">
              <w:rPr>
                <w:rStyle w:val="Hyperlink"/>
                <w:noProof/>
                <w:lang w:bidi="en-US"/>
              </w:rPr>
              <w:t>CONCLUSIONS</w:t>
            </w:r>
            <w:r w:rsidR="009E2570">
              <w:rPr>
                <w:noProof/>
                <w:webHidden/>
              </w:rPr>
              <w:tab/>
            </w:r>
            <w:r w:rsidR="009E2570">
              <w:rPr>
                <w:noProof/>
                <w:webHidden/>
              </w:rPr>
              <w:fldChar w:fldCharType="begin"/>
            </w:r>
            <w:r w:rsidR="009E2570">
              <w:rPr>
                <w:noProof/>
                <w:webHidden/>
              </w:rPr>
              <w:instrText xml:space="preserve"> PAGEREF _Toc517421684 \h </w:instrText>
            </w:r>
            <w:r w:rsidR="009E2570">
              <w:rPr>
                <w:noProof/>
                <w:webHidden/>
              </w:rPr>
            </w:r>
            <w:r w:rsidR="009E2570">
              <w:rPr>
                <w:noProof/>
                <w:webHidden/>
              </w:rPr>
              <w:fldChar w:fldCharType="separate"/>
            </w:r>
            <w:r w:rsidR="009E2570">
              <w:rPr>
                <w:noProof/>
                <w:webHidden/>
              </w:rPr>
              <w:t>27</w:t>
            </w:r>
            <w:r w:rsidR="009E2570">
              <w:rPr>
                <w:noProof/>
                <w:webHidden/>
              </w:rPr>
              <w:fldChar w:fldCharType="end"/>
            </w:r>
          </w:hyperlink>
        </w:p>
        <w:p w14:paraId="334DAFCD" w14:textId="01EC6CD1" w:rsidR="009E2570" w:rsidRDefault="002372B4">
          <w:pPr>
            <w:pStyle w:val="TOC1"/>
            <w:rPr>
              <w:rFonts w:asciiTheme="minorHAnsi" w:eastAsiaTheme="minorEastAsia" w:hAnsiTheme="minorHAnsi"/>
              <w:b w:val="0"/>
              <w:noProof/>
              <w:sz w:val="22"/>
            </w:rPr>
          </w:pPr>
          <w:hyperlink w:anchor="_Toc517421685" w:history="1">
            <w:r w:rsidR="009E2570" w:rsidRPr="001F038E">
              <w:rPr>
                <w:rStyle w:val="Hyperlink"/>
                <w:noProof/>
              </w:rPr>
              <w:t>Chapter 3. State Transportation Agency Practices</w:t>
            </w:r>
            <w:r w:rsidR="009E2570">
              <w:rPr>
                <w:noProof/>
                <w:webHidden/>
              </w:rPr>
              <w:tab/>
            </w:r>
            <w:r w:rsidR="009E2570">
              <w:rPr>
                <w:noProof/>
                <w:webHidden/>
              </w:rPr>
              <w:fldChar w:fldCharType="begin"/>
            </w:r>
            <w:r w:rsidR="009E2570">
              <w:rPr>
                <w:noProof/>
                <w:webHidden/>
              </w:rPr>
              <w:instrText xml:space="preserve"> PAGEREF _Toc517421685 \h </w:instrText>
            </w:r>
            <w:r w:rsidR="009E2570">
              <w:rPr>
                <w:noProof/>
                <w:webHidden/>
              </w:rPr>
            </w:r>
            <w:r w:rsidR="009E2570">
              <w:rPr>
                <w:noProof/>
                <w:webHidden/>
              </w:rPr>
              <w:fldChar w:fldCharType="separate"/>
            </w:r>
            <w:r w:rsidR="009E2570">
              <w:rPr>
                <w:noProof/>
                <w:webHidden/>
              </w:rPr>
              <w:t>28</w:t>
            </w:r>
            <w:r w:rsidR="009E2570">
              <w:rPr>
                <w:noProof/>
                <w:webHidden/>
              </w:rPr>
              <w:fldChar w:fldCharType="end"/>
            </w:r>
          </w:hyperlink>
        </w:p>
        <w:p w14:paraId="465E24B6" w14:textId="4A24DB30" w:rsidR="009E2570" w:rsidRDefault="002372B4">
          <w:pPr>
            <w:pStyle w:val="TOC2"/>
            <w:rPr>
              <w:rFonts w:asciiTheme="minorHAnsi" w:eastAsiaTheme="minorEastAsia" w:hAnsiTheme="minorHAnsi"/>
              <w:b w:val="0"/>
              <w:noProof/>
              <w:sz w:val="22"/>
            </w:rPr>
          </w:pPr>
          <w:hyperlink w:anchor="_Toc517421686" w:history="1">
            <w:r w:rsidR="009E2570" w:rsidRPr="001F038E">
              <w:rPr>
                <w:rStyle w:val="Hyperlink"/>
                <w:noProof/>
              </w:rPr>
              <w:t>Survey of Practice</w:t>
            </w:r>
            <w:r w:rsidR="009E2570">
              <w:rPr>
                <w:noProof/>
                <w:webHidden/>
              </w:rPr>
              <w:tab/>
            </w:r>
            <w:r w:rsidR="009E2570">
              <w:rPr>
                <w:noProof/>
                <w:webHidden/>
              </w:rPr>
              <w:fldChar w:fldCharType="begin"/>
            </w:r>
            <w:r w:rsidR="009E2570">
              <w:rPr>
                <w:noProof/>
                <w:webHidden/>
              </w:rPr>
              <w:instrText xml:space="preserve"> PAGEREF _Toc517421686 \h </w:instrText>
            </w:r>
            <w:r w:rsidR="009E2570">
              <w:rPr>
                <w:noProof/>
                <w:webHidden/>
              </w:rPr>
            </w:r>
            <w:r w:rsidR="009E2570">
              <w:rPr>
                <w:noProof/>
                <w:webHidden/>
              </w:rPr>
              <w:fldChar w:fldCharType="separate"/>
            </w:r>
            <w:r w:rsidR="009E2570">
              <w:rPr>
                <w:noProof/>
                <w:webHidden/>
              </w:rPr>
              <w:t>28</w:t>
            </w:r>
            <w:r w:rsidR="009E2570">
              <w:rPr>
                <w:noProof/>
                <w:webHidden/>
              </w:rPr>
              <w:fldChar w:fldCharType="end"/>
            </w:r>
          </w:hyperlink>
        </w:p>
        <w:p w14:paraId="24B340C5" w14:textId="7BBB5FA8" w:rsidR="009E2570" w:rsidRDefault="002372B4">
          <w:pPr>
            <w:pStyle w:val="TOC2"/>
            <w:rPr>
              <w:rFonts w:asciiTheme="minorHAnsi" w:eastAsiaTheme="minorEastAsia" w:hAnsiTheme="minorHAnsi"/>
              <w:b w:val="0"/>
              <w:noProof/>
              <w:sz w:val="22"/>
            </w:rPr>
          </w:pPr>
          <w:hyperlink w:anchor="_Toc517421687" w:history="1">
            <w:r w:rsidR="009E2570" w:rsidRPr="001F038E">
              <w:rPr>
                <w:rStyle w:val="Hyperlink"/>
                <w:noProof/>
              </w:rPr>
              <w:t>Results</w:t>
            </w:r>
            <w:r w:rsidR="009E2570">
              <w:rPr>
                <w:noProof/>
                <w:webHidden/>
              </w:rPr>
              <w:tab/>
            </w:r>
            <w:r w:rsidR="009E2570">
              <w:rPr>
                <w:noProof/>
                <w:webHidden/>
              </w:rPr>
              <w:fldChar w:fldCharType="begin"/>
            </w:r>
            <w:r w:rsidR="009E2570">
              <w:rPr>
                <w:noProof/>
                <w:webHidden/>
              </w:rPr>
              <w:instrText xml:space="preserve"> PAGEREF _Toc517421687 \h </w:instrText>
            </w:r>
            <w:r w:rsidR="009E2570">
              <w:rPr>
                <w:noProof/>
                <w:webHidden/>
              </w:rPr>
            </w:r>
            <w:r w:rsidR="009E2570">
              <w:rPr>
                <w:noProof/>
                <w:webHidden/>
              </w:rPr>
              <w:fldChar w:fldCharType="separate"/>
            </w:r>
            <w:r w:rsidR="009E2570">
              <w:rPr>
                <w:noProof/>
                <w:webHidden/>
              </w:rPr>
              <w:t>29</w:t>
            </w:r>
            <w:r w:rsidR="009E2570">
              <w:rPr>
                <w:noProof/>
                <w:webHidden/>
              </w:rPr>
              <w:fldChar w:fldCharType="end"/>
            </w:r>
          </w:hyperlink>
        </w:p>
        <w:p w14:paraId="0BC89991" w14:textId="76721D97" w:rsidR="009E2570" w:rsidRDefault="002372B4">
          <w:pPr>
            <w:pStyle w:val="TOC1"/>
            <w:rPr>
              <w:rFonts w:asciiTheme="minorHAnsi" w:eastAsiaTheme="minorEastAsia" w:hAnsiTheme="minorHAnsi"/>
              <w:b w:val="0"/>
              <w:noProof/>
              <w:sz w:val="22"/>
            </w:rPr>
          </w:pPr>
          <w:hyperlink w:anchor="_Toc517421688" w:history="1">
            <w:r w:rsidR="009E2570" w:rsidRPr="001F038E">
              <w:rPr>
                <w:rStyle w:val="Hyperlink"/>
                <w:noProof/>
              </w:rPr>
              <w:t>Appendix A State Transportation Agency Documents</w:t>
            </w:r>
            <w:r w:rsidR="009E2570">
              <w:rPr>
                <w:noProof/>
                <w:webHidden/>
              </w:rPr>
              <w:tab/>
            </w:r>
            <w:r w:rsidR="009E2570">
              <w:rPr>
                <w:noProof/>
                <w:webHidden/>
              </w:rPr>
              <w:fldChar w:fldCharType="begin"/>
            </w:r>
            <w:r w:rsidR="009E2570">
              <w:rPr>
                <w:noProof/>
                <w:webHidden/>
              </w:rPr>
              <w:instrText xml:space="preserve"> PAGEREF _Toc517421688 \h </w:instrText>
            </w:r>
            <w:r w:rsidR="009E2570">
              <w:rPr>
                <w:noProof/>
                <w:webHidden/>
              </w:rPr>
            </w:r>
            <w:r w:rsidR="009E2570">
              <w:rPr>
                <w:noProof/>
                <w:webHidden/>
              </w:rPr>
              <w:fldChar w:fldCharType="separate"/>
            </w:r>
            <w:r w:rsidR="009E2570">
              <w:rPr>
                <w:noProof/>
                <w:webHidden/>
              </w:rPr>
              <w:t>47</w:t>
            </w:r>
            <w:r w:rsidR="009E2570">
              <w:rPr>
                <w:noProof/>
                <w:webHidden/>
              </w:rPr>
              <w:fldChar w:fldCharType="end"/>
            </w:r>
          </w:hyperlink>
        </w:p>
        <w:p w14:paraId="29B7F48B" w14:textId="3C8CD448" w:rsidR="009E2570" w:rsidRDefault="002372B4">
          <w:pPr>
            <w:pStyle w:val="TOC1"/>
            <w:rPr>
              <w:rFonts w:asciiTheme="minorHAnsi" w:eastAsiaTheme="minorEastAsia" w:hAnsiTheme="minorHAnsi"/>
              <w:b w:val="0"/>
              <w:noProof/>
              <w:sz w:val="22"/>
            </w:rPr>
          </w:pPr>
          <w:hyperlink w:anchor="_Toc517421689" w:history="1">
            <w:r w:rsidR="009E2570" w:rsidRPr="001F038E">
              <w:rPr>
                <w:rStyle w:val="Hyperlink"/>
                <w:noProof/>
              </w:rPr>
              <w:t>Appendix B Survey of Practice</w:t>
            </w:r>
            <w:r w:rsidR="009E2570">
              <w:rPr>
                <w:noProof/>
                <w:webHidden/>
              </w:rPr>
              <w:tab/>
            </w:r>
            <w:r w:rsidR="009E2570">
              <w:rPr>
                <w:noProof/>
                <w:webHidden/>
              </w:rPr>
              <w:fldChar w:fldCharType="begin"/>
            </w:r>
            <w:r w:rsidR="009E2570">
              <w:rPr>
                <w:noProof/>
                <w:webHidden/>
              </w:rPr>
              <w:instrText xml:space="preserve"> PAGEREF _Toc517421689 \h </w:instrText>
            </w:r>
            <w:r w:rsidR="009E2570">
              <w:rPr>
                <w:noProof/>
                <w:webHidden/>
              </w:rPr>
            </w:r>
            <w:r w:rsidR="009E2570">
              <w:rPr>
                <w:noProof/>
                <w:webHidden/>
              </w:rPr>
              <w:fldChar w:fldCharType="separate"/>
            </w:r>
            <w:r w:rsidR="009E2570">
              <w:rPr>
                <w:noProof/>
                <w:webHidden/>
              </w:rPr>
              <w:t>77</w:t>
            </w:r>
            <w:r w:rsidR="009E2570">
              <w:rPr>
                <w:noProof/>
                <w:webHidden/>
              </w:rPr>
              <w:fldChar w:fldCharType="end"/>
            </w:r>
          </w:hyperlink>
        </w:p>
        <w:p w14:paraId="112D3A10" w14:textId="629556D0" w:rsidR="009E2570" w:rsidRDefault="002372B4">
          <w:pPr>
            <w:pStyle w:val="TOC1"/>
            <w:rPr>
              <w:rFonts w:asciiTheme="minorHAnsi" w:eastAsiaTheme="minorEastAsia" w:hAnsiTheme="minorHAnsi"/>
              <w:b w:val="0"/>
              <w:noProof/>
              <w:sz w:val="22"/>
            </w:rPr>
          </w:pPr>
          <w:hyperlink w:anchor="_Toc517421690" w:history="1">
            <w:r w:rsidR="009E2570" w:rsidRPr="001F038E">
              <w:rPr>
                <w:rStyle w:val="Hyperlink"/>
                <w:noProof/>
              </w:rPr>
              <w:t>Appendix C Cooperative Agreements/Permits</w:t>
            </w:r>
            <w:r w:rsidR="009E2570">
              <w:rPr>
                <w:noProof/>
                <w:webHidden/>
              </w:rPr>
              <w:tab/>
            </w:r>
            <w:r w:rsidR="009E2570">
              <w:rPr>
                <w:noProof/>
                <w:webHidden/>
              </w:rPr>
              <w:fldChar w:fldCharType="begin"/>
            </w:r>
            <w:r w:rsidR="009E2570">
              <w:rPr>
                <w:noProof/>
                <w:webHidden/>
              </w:rPr>
              <w:instrText xml:space="preserve"> PAGEREF _Toc517421690 \h </w:instrText>
            </w:r>
            <w:r w:rsidR="009E2570">
              <w:rPr>
                <w:noProof/>
                <w:webHidden/>
              </w:rPr>
            </w:r>
            <w:r w:rsidR="009E2570">
              <w:rPr>
                <w:noProof/>
                <w:webHidden/>
              </w:rPr>
              <w:fldChar w:fldCharType="separate"/>
            </w:r>
            <w:r w:rsidR="009E2570">
              <w:rPr>
                <w:noProof/>
                <w:webHidden/>
              </w:rPr>
              <w:t>87</w:t>
            </w:r>
            <w:r w:rsidR="009E2570">
              <w:rPr>
                <w:noProof/>
                <w:webHidden/>
              </w:rPr>
              <w:fldChar w:fldCharType="end"/>
            </w:r>
          </w:hyperlink>
        </w:p>
        <w:p w14:paraId="0F1928D2" w14:textId="0AB2AC1A" w:rsidR="009E2570" w:rsidRDefault="002372B4">
          <w:pPr>
            <w:pStyle w:val="TOC1"/>
            <w:rPr>
              <w:rFonts w:asciiTheme="minorHAnsi" w:eastAsiaTheme="minorEastAsia" w:hAnsiTheme="minorHAnsi"/>
              <w:b w:val="0"/>
              <w:noProof/>
              <w:sz w:val="22"/>
            </w:rPr>
          </w:pPr>
          <w:hyperlink w:anchor="_Toc517421691" w:history="1">
            <w:r w:rsidR="009E2570">
              <w:rPr>
                <w:noProof/>
                <w:webHidden/>
              </w:rPr>
              <w:tab/>
            </w:r>
            <w:r w:rsidR="009E2570">
              <w:rPr>
                <w:noProof/>
                <w:webHidden/>
              </w:rPr>
              <w:fldChar w:fldCharType="begin"/>
            </w:r>
            <w:r w:rsidR="009E2570">
              <w:rPr>
                <w:noProof/>
                <w:webHidden/>
              </w:rPr>
              <w:instrText xml:space="preserve"> PAGEREF _Toc517421691 \h </w:instrText>
            </w:r>
            <w:r w:rsidR="009E2570">
              <w:rPr>
                <w:noProof/>
                <w:webHidden/>
              </w:rPr>
            </w:r>
            <w:r w:rsidR="009E2570">
              <w:rPr>
                <w:noProof/>
                <w:webHidden/>
              </w:rPr>
              <w:fldChar w:fldCharType="separate"/>
            </w:r>
            <w:r w:rsidR="009E2570">
              <w:rPr>
                <w:noProof/>
                <w:webHidden/>
              </w:rPr>
              <w:t>89</w:t>
            </w:r>
            <w:r w:rsidR="009E2570">
              <w:rPr>
                <w:noProof/>
                <w:webHidden/>
              </w:rPr>
              <w:fldChar w:fldCharType="end"/>
            </w:r>
          </w:hyperlink>
        </w:p>
        <w:p w14:paraId="533FABD2" w14:textId="4E073AF4" w:rsidR="009E2570" w:rsidRDefault="002372B4">
          <w:pPr>
            <w:pStyle w:val="TOC1"/>
            <w:rPr>
              <w:rFonts w:asciiTheme="minorHAnsi" w:eastAsiaTheme="minorEastAsia" w:hAnsiTheme="minorHAnsi"/>
              <w:b w:val="0"/>
              <w:noProof/>
              <w:sz w:val="22"/>
            </w:rPr>
          </w:pPr>
          <w:hyperlink w:anchor="_Toc517421692" w:history="1">
            <w:r w:rsidR="009E2570">
              <w:rPr>
                <w:noProof/>
                <w:webHidden/>
              </w:rPr>
              <w:tab/>
            </w:r>
            <w:r w:rsidR="009E2570">
              <w:rPr>
                <w:noProof/>
                <w:webHidden/>
              </w:rPr>
              <w:fldChar w:fldCharType="begin"/>
            </w:r>
            <w:r w:rsidR="009E2570">
              <w:rPr>
                <w:noProof/>
                <w:webHidden/>
              </w:rPr>
              <w:instrText xml:space="preserve"> PAGEREF _Toc517421692 \h </w:instrText>
            </w:r>
            <w:r w:rsidR="009E2570">
              <w:rPr>
                <w:noProof/>
                <w:webHidden/>
              </w:rPr>
            </w:r>
            <w:r w:rsidR="009E2570">
              <w:rPr>
                <w:noProof/>
                <w:webHidden/>
              </w:rPr>
              <w:fldChar w:fldCharType="separate"/>
            </w:r>
            <w:r w:rsidR="009E2570">
              <w:rPr>
                <w:noProof/>
                <w:webHidden/>
              </w:rPr>
              <w:t>90</w:t>
            </w:r>
            <w:r w:rsidR="009E2570">
              <w:rPr>
                <w:noProof/>
                <w:webHidden/>
              </w:rPr>
              <w:fldChar w:fldCharType="end"/>
            </w:r>
          </w:hyperlink>
        </w:p>
        <w:p w14:paraId="4CAF8595" w14:textId="26B8433D" w:rsidR="009E2570" w:rsidRDefault="002372B4">
          <w:pPr>
            <w:pStyle w:val="TOC1"/>
            <w:rPr>
              <w:rFonts w:asciiTheme="minorHAnsi" w:eastAsiaTheme="minorEastAsia" w:hAnsiTheme="minorHAnsi"/>
              <w:b w:val="0"/>
              <w:noProof/>
              <w:sz w:val="22"/>
            </w:rPr>
          </w:pPr>
          <w:hyperlink w:anchor="_Toc517421693" w:history="1">
            <w:r w:rsidR="009E2570">
              <w:rPr>
                <w:noProof/>
                <w:webHidden/>
              </w:rPr>
              <w:tab/>
            </w:r>
            <w:r w:rsidR="009E2570">
              <w:rPr>
                <w:noProof/>
                <w:webHidden/>
              </w:rPr>
              <w:fldChar w:fldCharType="begin"/>
            </w:r>
            <w:r w:rsidR="009E2570">
              <w:rPr>
                <w:noProof/>
                <w:webHidden/>
              </w:rPr>
              <w:instrText xml:space="preserve"> PAGEREF _Toc517421693 \h </w:instrText>
            </w:r>
            <w:r w:rsidR="009E2570">
              <w:rPr>
                <w:noProof/>
                <w:webHidden/>
              </w:rPr>
            </w:r>
            <w:r w:rsidR="009E2570">
              <w:rPr>
                <w:noProof/>
                <w:webHidden/>
              </w:rPr>
              <w:fldChar w:fldCharType="separate"/>
            </w:r>
            <w:r w:rsidR="009E2570">
              <w:rPr>
                <w:noProof/>
                <w:webHidden/>
              </w:rPr>
              <w:t>91</w:t>
            </w:r>
            <w:r w:rsidR="009E2570">
              <w:rPr>
                <w:noProof/>
                <w:webHidden/>
              </w:rPr>
              <w:fldChar w:fldCharType="end"/>
            </w:r>
          </w:hyperlink>
        </w:p>
        <w:p w14:paraId="74CD9D30" w14:textId="4CC73E9B" w:rsidR="00B358FC" w:rsidRDefault="00B358FC">
          <w:r>
            <w:rPr>
              <w:b/>
              <w:bCs/>
              <w:noProof/>
            </w:rPr>
            <w:fldChar w:fldCharType="end"/>
          </w:r>
        </w:p>
      </w:sdtContent>
    </w:sdt>
    <w:p w14:paraId="31BC1E75" w14:textId="08A458BD" w:rsidR="00465139" w:rsidRDefault="00465139" w:rsidP="00465139"/>
    <w:p w14:paraId="23ECFC6A" w14:textId="77777777" w:rsidR="00465139" w:rsidRPr="00465139" w:rsidRDefault="00465139" w:rsidP="00465139"/>
    <w:p w14:paraId="5AD3C559" w14:textId="49A9D9DD" w:rsidR="00071433" w:rsidRDefault="00071433" w:rsidP="00465139">
      <w:pPr>
        <w:pStyle w:val="TOC1"/>
      </w:pPr>
    </w:p>
    <w:p w14:paraId="0946DC60" w14:textId="77777777" w:rsidR="00071433" w:rsidRDefault="00071433" w:rsidP="00071433">
      <w:pPr>
        <w:spacing w:after="200" w:line="276" w:lineRule="auto"/>
        <w:rPr>
          <w:b/>
        </w:rPr>
      </w:pPr>
      <w:r>
        <w:rPr>
          <w:b/>
        </w:rPr>
        <w:br w:type="page"/>
      </w:r>
    </w:p>
    <w:p w14:paraId="7E80F7B5" w14:textId="77777777" w:rsidR="00071433" w:rsidRPr="0093058D" w:rsidRDefault="00071433" w:rsidP="00B358FC">
      <w:pPr>
        <w:pStyle w:val="Heading1"/>
      </w:pPr>
      <w:bookmarkStart w:id="3" w:name="_Toc517421661"/>
      <w:r w:rsidRPr="2B9CD992">
        <w:lastRenderedPageBreak/>
        <w:t>LIST OF FIGURES</w:t>
      </w:r>
      <w:bookmarkEnd w:id="3"/>
    </w:p>
    <w:p w14:paraId="34ABDABC" w14:textId="77777777" w:rsidR="00071433" w:rsidRPr="0093058D" w:rsidRDefault="00071433" w:rsidP="00071433"/>
    <w:p w14:paraId="6E7F4CC8" w14:textId="0E25F5CE" w:rsidR="00E07DB7" w:rsidRDefault="00071433">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r:id="rId10" w:anchor="_Toc517351181" w:history="1">
        <w:r w:rsidR="00E07DB7" w:rsidRPr="007471EC">
          <w:rPr>
            <w:rStyle w:val="Hyperlink"/>
            <w:noProof/>
          </w:rPr>
          <w:t>Figure 1. Typical Safety Clear Zone.</w:t>
        </w:r>
        <w:r w:rsidR="00E07DB7">
          <w:rPr>
            <w:noProof/>
            <w:webHidden/>
          </w:rPr>
          <w:tab/>
        </w:r>
        <w:r w:rsidR="00E07DB7">
          <w:rPr>
            <w:noProof/>
            <w:webHidden/>
          </w:rPr>
          <w:fldChar w:fldCharType="begin"/>
        </w:r>
        <w:r w:rsidR="00E07DB7">
          <w:rPr>
            <w:noProof/>
            <w:webHidden/>
          </w:rPr>
          <w:instrText xml:space="preserve"> PAGEREF _Toc517351181 \h </w:instrText>
        </w:r>
        <w:r w:rsidR="00E07DB7">
          <w:rPr>
            <w:noProof/>
            <w:webHidden/>
          </w:rPr>
        </w:r>
        <w:r w:rsidR="00E07DB7">
          <w:rPr>
            <w:noProof/>
            <w:webHidden/>
          </w:rPr>
          <w:fldChar w:fldCharType="separate"/>
        </w:r>
        <w:r w:rsidR="00E07DB7">
          <w:rPr>
            <w:noProof/>
            <w:webHidden/>
          </w:rPr>
          <w:t>2</w:t>
        </w:r>
        <w:r w:rsidR="00E07DB7">
          <w:rPr>
            <w:noProof/>
            <w:webHidden/>
          </w:rPr>
          <w:fldChar w:fldCharType="end"/>
        </w:r>
      </w:hyperlink>
    </w:p>
    <w:p w14:paraId="24B17744" w14:textId="6FBDC43E" w:rsidR="00E07DB7" w:rsidRDefault="002372B4">
      <w:pPr>
        <w:pStyle w:val="TableofFigures"/>
        <w:tabs>
          <w:tab w:val="right" w:leader="dot" w:pos="9350"/>
        </w:tabs>
        <w:rPr>
          <w:rFonts w:asciiTheme="minorHAnsi" w:eastAsiaTheme="minorEastAsia" w:hAnsiTheme="minorHAnsi"/>
          <w:noProof/>
          <w:sz w:val="22"/>
        </w:rPr>
      </w:pPr>
      <w:hyperlink r:id="rId11" w:anchor="_Toc517351182" w:history="1">
        <w:r w:rsidR="00E07DB7" w:rsidRPr="007471EC">
          <w:rPr>
            <w:rStyle w:val="Hyperlink"/>
            <w:noProof/>
          </w:rPr>
          <w:t>Figure 2. Wildflowers</w:t>
        </w:r>
        <w:r w:rsidR="00E07DB7" w:rsidRPr="007471EC">
          <w:rPr>
            <w:rStyle w:val="Hyperlink"/>
            <w:i/>
            <w:noProof/>
          </w:rPr>
          <w:t xml:space="preserve"> Gaillardi</w:t>
        </w:r>
        <w:r w:rsidR="00E07DB7" w:rsidRPr="007471EC">
          <w:rPr>
            <w:rStyle w:val="Hyperlink"/>
            <w:noProof/>
          </w:rPr>
          <w:t xml:space="preserve"> along the highways in Florida</w:t>
        </w:r>
        <w:r w:rsidR="00E07DB7">
          <w:rPr>
            <w:noProof/>
            <w:webHidden/>
          </w:rPr>
          <w:tab/>
        </w:r>
        <w:r w:rsidR="00E07DB7">
          <w:rPr>
            <w:noProof/>
            <w:webHidden/>
          </w:rPr>
          <w:fldChar w:fldCharType="begin"/>
        </w:r>
        <w:r w:rsidR="00E07DB7">
          <w:rPr>
            <w:noProof/>
            <w:webHidden/>
          </w:rPr>
          <w:instrText xml:space="preserve"> PAGEREF _Toc517351182 \h </w:instrText>
        </w:r>
        <w:r w:rsidR="00E07DB7">
          <w:rPr>
            <w:noProof/>
            <w:webHidden/>
          </w:rPr>
        </w:r>
        <w:r w:rsidR="00E07DB7">
          <w:rPr>
            <w:noProof/>
            <w:webHidden/>
          </w:rPr>
          <w:fldChar w:fldCharType="separate"/>
        </w:r>
        <w:r w:rsidR="00E07DB7">
          <w:rPr>
            <w:noProof/>
            <w:webHidden/>
          </w:rPr>
          <w:t>11</w:t>
        </w:r>
        <w:r w:rsidR="00E07DB7">
          <w:rPr>
            <w:noProof/>
            <w:webHidden/>
          </w:rPr>
          <w:fldChar w:fldCharType="end"/>
        </w:r>
      </w:hyperlink>
    </w:p>
    <w:p w14:paraId="473920AD" w14:textId="35E8AE1D" w:rsidR="00E07DB7" w:rsidRDefault="002372B4">
      <w:pPr>
        <w:pStyle w:val="TableofFigures"/>
        <w:tabs>
          <w:tab w:val="right" w:leader="dot" w:pos="9350"/>
        </w:tabs>
        <w:rPr>
          <w:rFonts w:asciiTheme="minorHAnsi" w:eastAsiaTheme="minorEastAsia" w:hAnsiTheme="minorHAnsi"/>
          <w:noProof/>
          <w:sz w:val="22"/>
        </w:rPr>
      </w:pPr>
      <w:hyperlink r:id="rId12" w:anchor="_Toc517351183" w:history="1">
        <w:r w:rsidR="00E07DB7" w:rsidRPr="007471EC">
          <w:rPr>
            <w:rStyle w:val="Hyperlink"/>
            <w:noProof/>
          </w:rPr>
          <w:t>Figure 3. Green infrastructure for storm water management</w:t>
        </w:r>
        <w:r w:rsidR="00E07DB7">
          <w:rPr>
            <w:noProof/>
            <w:webHidden/>
          </w:rPr>
          <w:tab/>
        </w:r>
        <w:r w:rsidR="00E07DB7">
          <w:rPr>
            <w:noProof/>
            <w:webHidden/>
          </w:rPr>
          <w:fldChar w:fldCharType="begin"/>
        </w:r>
        <w:r w:rsidR="00E07DB7">
          <w:rPr>
            <w:noProof/>
            <w:webHidden/>
          </w:rPr>
          <w:instrText xml:space="preserve"> PAGEREF _Toc517351183 \h </w:instrText>
        </w:r>
        <w:r w:rsidR="00E07DB7">
          <w:rPr>
            <w:noProof/>
            <w:webHidden/>
          </w:rPr>
        </w:r>
        <w:r w:rsidR="00E07DB7">
          <w:rPr>
            <w:noProof/>
            <w:webHidden/>
          </w:rPr>
          <w:fldChar w:fldCharType="separate"/>
        </w:r>
        <w:r w:rsidR="00E07DB7">
          <w:rPr>
            <w:noProof/>
            <w:webHidden/>
          </w:rPr>
          <w:t>13</w:t>
        </w:r>
        <w:r w:rsidR="00E07DB7">
          <w:rPr>
            <w:noProof/>
            <w:webHidden/>
          </w:rPr>
          <w:fldChar w:fldCharType="end"/>
        </w:r>
      </w:hyperlink>
    </w:p>
    <w:p w14:paraId="75A776CB" w14:textId="0D036782" w:rsidR="00E07DB7" w:rsidRDefault="002372B4">
      <w:pPr>
        <w:pStyle w:val="TableofFigures"/>
        <w:tabs>
          <w:tab w:val="right" w:leader="dot" w:pos="9350"/>
        </w:tabs>
        <w:rPr>
          <w:rFonts w:asciiTheme="minorHAnsi" w:eastAsiaTheme="minorEastAsia" w:hAnsiTheme="minorHAnsi"/>
          <w:noProof/>
          <w:sz w:val="22"/>
        </w:rPr>
      </w:pPr>
      <w:hyperlink w:anchor="_Toc517351184" w:history="1">
        <w:r w:rsidR="00E07DB7" w:rsidRPr="007471EC">
          <w:rPr>
            <w:rStyle w:val="Hyperlink"/>
            <w:noProof/>
          </w:rPr>
          <w:t>Figure 4. Roadside Signage for Connecticut, Indiana, Minnesota and North Carolina.</w:t>
        </w:r>
        <w:r w:rsidR="00E07DB7">
          <w:rPr>
            <w:noProof/>
            <w:webHidden/>
          </w:rPr>
          <w:tab/>
        </w:r>
        <w:r w:rsidR="00E07DB7">
          <w:rPr>
            <w:noProof/>
            <w:webHidden/>
          </w:rPr>
          <w:fldChar w:fldCharType="begin"/>
        </w:r>
        <w:r w:rsidR="00E07DB7">
          <w:rPr>
            <w:noProof/>
            <w:webHidden/>
          </w:rPr>
          <w:instrText xml:space="preserve"> PAGEREF _Toc517351184 \h </w:instrText>
        </w:r>
        <w:r w:rsidR="00E07DB7">
          <w:rPr>
            <w:noProof/>
            <w:webHidden/>
          </w:rPr>
        </w:r>
        <w:r w:rsidR="00E07DB7">
          <w:rPr>
            <w:noProof/>
            <w:webHidden/>
          </w:rPr>
          <w:fldChar w:fldCharType="separate"/>
        </w:r>
        <w:r w:rsidR="00E07DB7">
          <w:rPr>
            <w:noProof/>
            <w:webHidden/>
          </w:rPr>
          <w:t>18</w:t>
        </w:r>
        <w:r w:rsidR="00E07DB7">
          <w:rPr>
            <w:noProof/>
            <w:webHidden/>
          </w:rPr>
          <w:fldChar w:fldCharType="end"/>
        </w:r>
      </w:hyperlink>
    </w:p>
    <w:p w14:paraId="348543CE" w14:textId="38A2C165" w:rsidR="00E07DB7" w:rsidRDefault="002372B4">
      <w:pPr>
        <w:pStyle w:val="TableofFigures"/>
        <w:tabs>
          <w:tab w:val="right" w:leader="dot" w:pos="9350"/>
        </w:tabs>
        <w:rPr>
          <w:rFonts w:asciiTheme="minorHAnsi" w:eastAsiaTheme="minorEastAsia" w:hAnsiTheme="minorHAnsi"/>
          <w:noProof/>
          <w:sz w:val="22"/>
        </w:rPr>
      </w:pPr>
      <w:hyperlink w:anchor="_Toc517351185" w:history="1">
        <w:r w:rsidR="00E07DB7" w:rsidRPr="007471EC">
          <w:rPr>
            <w:rStyle w:val="Hyperlink"/>
            <w:noProof/>
          </w:rPr>
          <w:t>Figure 5. Examples of roadside vegetation obstructing traffic signs.</w:t>
        </w:r>
        <w:r w:rsidR="00E07DB7">
          <w:rPr>
            <w:noProof/>
            <w:webHidden/>
          </w:rPr>
          <w:tab/>
        </w:r>
        <w:r w:rsidR="00E07DB7">
          <w:rPr>
            <w:noProof/>
            <w:webHidden/>
          </w:rPr>
          <w:fldChar w:fldCharType="begin"/>
        </w:r>
        <w:r w:rsidR="00E07DB7">
          <w:rPr>
            <w:noProof/>
            <w:webHidden/>
          </w:rPr>
          <w:instrText xml:space="preserve"> PAGEREF _Toc517351185 \h </w:instrText>
        </w:r>
        <w:r w:rsidR="00E07DB7">
          <w:rPr>
            <w:noProof/>
            <w:webHidden/>
          </w:rPr>
        </w:r>
        <w:r w:rsidR="00E07DB7">
          <w:rPr>
            <w:noProof/>
            <w:webHidden/>
          </w:rPr>
          <w:fldChar w:fldCharType="separate"/>
        </w:r>
        <w:r w:rsidR="00E07DB7">
          <w:rPr>
            <w:noProof/>
            <w:webHidden/>
          </w:rPr>
          <w:t>20</w:t>
        </w:r>
        <w:r w:rsidR="00E07DB7">
          <w:rPr>
            <w:noProof/>
            <w:webHidden/>
          </w:rPr>
          <w:fldChar w:fldCharType="end"/>
        </w:r>
      </w:hyperlink>
    </w:p>
    <w:p w14:paraId="77870BA0" w14:textId="7031FEEC" w:rsidR="00E07DB7" w:rsidRDefault="002372B4">
      <w:pPr>
        <w:pStyle w:val="TableofFigures"/>
        <w:tabs>
          <w:tab w:val="right" w:leader="dot" w:pos="9350"/>
        </w:tabs>
        <w:rPr>
          <w:rFonts w:asciiTheme="minorHAnsi" w:eastAsiaTheme="minorEastAsia" w:hAnsiTheme="minorHAnsi"/>
          <w:noProof/>
          <w:sz w:val="22"/>
        </w:rPr>
      </w:pPr>
      <w:hyperlink r:id="rId13" w:anchor="_Toc517351186" w:history="1">
        <w:r w:rsidR="00E07DB7" w:rsidRPr="007471EC">
          <w:rPr>
            <w:rStyle w:val="Hyperlink"/>
            <w:noProof/>
          </w:rPr>
          <w:t>Figure 6. Texas roadside covered with Bluebonnet, the official state flower.</w:t>
        </w:r>
        <w:r w:rsidR="00E07DB7">
          <w:rPr>
            <w:noProof/>
            <w:webHidden/>
          </w:rPr>
          <w:tab/>
        </w:r>
        <w:r w:rsidR="00E07DB7">
          <w:rPr>
            <w:noProof/>
            <w:webHidden/>
          </w:rPr>
          <w:fldChar w:fldCharType="begin"/>
        </w:r>
        <w:r w:rsidR="00E07DB7">
          <w:rPr>
            <w:noProof/>
            <w:webHidden/>
          </w:rPr>
          <w:instrText xml:space="preserve"> PAGEREF _Toc517351186 \h </w:instrText>
        </w:r>
        <w:r w:rsidR="00E07DB7">
          <w:rPr>
            <w:noProof/>
            <w:webHidden/>
          </w:rPr>
        </w:r>
        <w:r w:rsidR="00E07DB7">
          <w:rPr>
            <w:noProof/>
            <w:webHidden/>
          </w:rPr>
          <w:fldChar w:fldCharType="separate"/>
        </w:r>
        <w:r w:rsidR="00E07DB7">
          <w:rPr>
            <w:noProof/>
            <w:webHidden/>
          </w:rPr>
          <w:t>21</w:t>
        </w:r>
        <w:r w:rsidR="00E07DB7">
          <w:rPr>
            <w:noProof/>
            <w:webHidden/>
          </w:rPr>
          <w:fldChar w:fldCharType="end"/>
        </w:r>
      </w:hyperlink>
    </w:p>
    <w:p w14:paraId="12D5F882" w14:textId="272F9896" w:rsidR="00E07DB7" w:rsidRDefault="002372B4">
      <w:pPr>
        <w:pStyle w:val="TableofFigures"/>
        <w:tabs>
          <w:tab w:val="right" w:leader="dot" w:pos="9350"/>
        </w:tabs>
        <w:rPr>
          <w:rFonts w:asciiTheme="minorHAnsi" w:eastAsiaTheme="minorEastAsia" w:hAnsiTheme="minorHAnsi"/>
          <w:noProof/>
          <w:sz w:val="22"/>
        </w:rPr>
      </w:pPr>
      <w:hyperlink r:id="rId14" w:anchor="_Toc517351187" w:history="1">
        <w:r w:rsidR="00E07DB7" w:rsidRPr="007471EC">
          <w:rPr>
            <w:rStyle w:val="Hyperlink"/>
            <w:noProof/>
          </w:rPr>
          <w:t>Figure 7. AVL live map .</w:t>
        </w:r>
        <w:r w:rsidR="00E07DB7">
          <w:rPr>
            <w:noProof/>
            <w:webHidden/>
          </w:rPr>
          <w:tab/>
        </w:r>
        <w:r w:rsidR="00E07DB7">
          <w:rPr>
            <w:noProof/>
            <w:webHidden/>
          </w:rPr>
          <w:fldChar w:fldCharType="begin"/>
        </w:r>
        <w:r w:rsidR="00E07DB7">
          <w:rPr>
            <w:noProof/>
            <w:webHidden/>
          </w:rPr>
          <w:instrText xml:space="preserve"> PAGEREF _Toc517351187 \h </w:instrText>
        </w:r>
        <w:r w:rsidR="00E07DB7">
          <w:rPr>
            <w:noProof/>
            <w:webHidden/>
          </w:rPr>
        </w:r>
        <w:r w:rsidR="00E07DB7">
          <w:rPr>
            <w:noProof/>
            <w:webHidden/>
          </w:rPr>
          <w:fldChar w:fldCharType="separate"/>
        </w:r>
        <w:r w:rsidR="00E07DB7">
          <w:rPr>
            <w:noProof/>
            <w:webHidden/>
          </w:rPr>
          <w:t>22</w:t>
        </w:r>
        <w:r w:rsidR="00E07DB7">
          <w:rPr>
            <w:noProof/>
            <w:webHidden/>
          </w:rPr>
          <w:fldChar w:fldCharType="end"/>
        </w:r>
      </w:hyperlink>
    </w:p>
    <w:p w14:paraId="35AB3E9C" w14:textId="79F2C2F0" w:rsidR="00E07DB7" w:rsidRDefault="002372B4">
      <w:pPr>
        <w:pStyle w:val="TableofFigures"/>
        <w:tabs>
          <w:tab w:val="right" w:leader="dot" w:pos="9350"/>
        </w:tabs>
        <w:rPr>
          <w:rFonts w:asciiTheme="minorHAnsi" w:eastAsiaTheme="minorEastAsia" w:hAnsiTheme="minorHAnsi"/>
          <w:noProof/>
          <w:sz w:val="22"/>
        </w:rPr>
      </w:pPr>
      <w:hyperlink r:id="rId15" w:anchor="_Toc517351188" w:history="1">
        <w:r w:rsidR="00E07DB7" w:rsidRPr="007471EC">
          <w:rPr>
            <w:rStyle w:val="Hyperlink"/>
            <w:noProof/>
          </w:rPr>
          <w:t>Figure 8. Minor concrete vegetation control .</w:t>
        </w:r>
        <w:r w:rsidR="00E07DB7">
          <w:rPr>
            <w:noProof/>
            <w:webHidden/>
          </w:rPr>
          <w:tab/>
        </w:r>
        <w:r w:rsidR="00E07DB7">
          <w:rPr>
            <w:noProof/>
            <w:webHidden/>
          </w:rPr>
          <w:fldChar w:fldCharType="begin"/>
        </w:r>
        <w:r w:rsidR="00E07DB7">
          <w:rPr>
            <w:noProof/>
            <w:webHidden/>
          </w:rPr>
          <w:instrText xml:space="preserve"> PAGEREF _Toc517351188 \h </w:instrText>
        </w:r>
        <w:r w:rsidR="00E07DB7">
          <w:rPr>
            <w:noProof/>
            <w:webHidden/>
          </w:rPr>
        </w:r>
        <w:r w:rsidR="00E07DB7">
          <w:rPr>
            <w:noProof/>
            <w:webHidden/>
          </w:rPr>
          <w:fldChar w:fldCharType="separate"/>
        </w:r>
        <w:r w:rsidR="00E07DB7">
          <w:rPr>
            <w:noProof/>
            <w:webHidden/>
          </w:rPr>
          <w:t>23</w:t>
        </w:r>
        <w:r w:rsidR="00E07DB7">
          <w:rPr>
            <w:noProof/>
            <w:webHidden/>
          </w:rPr>
          <w:fldChar w:fldCharType="end"/>
        </w:r>
      </w:hyperlink>
    </w:p>
    <w:p w14:paraId="058DC709" w14:textId="16BF24A5" w:rsidR="00E07DB7" w:rsidRDefault="002372B4">
      <w:pPr>
        <w:pStyle w:val="TableofFigures"/>
        <w:tabs>
          <w:tab w:val="right" w:leader="dot" w:pos="9350"/>
        </w:tabs>
        <w:rPr>
          <w:rFonts w:asciiTheme="minorHAnsi" w:eastAsiaTheme="minorEastAsia" w:hAnsiTheme="minorHAnsi"/>
          <w:noProof/>
          <w:sz w:val="22"/>
        </w:rPr>
      </w:pPr>
      <w:hyperlink w:anchor="_Toc517351189" w:history="1">
        <w:r w:rsidR="00E07DB7" w:rsidRPr="007471EC">
          <w:rPr>
            <w:rStyle w:val="Hyperlink"/>
            <w:noProof/>
          </w:rPr>
          <w:t>Figure 9. Model 85 herbicide spraying unit.</w:t>
        </w:r>
        <w:r w:rsidR="00E07DB7">
          <w:rPr>
            <w:noProof/>
            <w:webHidden/>
          </w:rPr>
          <w:tab/>
        </w:r>
        <w:r w:rsidR="00E07DB7">
          <w:rPr>
            <w:noProof/>
            <w:webHidden/>
          </w:rPr>
          <w:fldChar w:fldCharType="begin"/>
        </w:r>
        <w:r w:rsidR="00E07DB7">
          <w:rPr>
            <w:noProof/>
            <w:webHidden/>
          </w:rPr>
          <w:instrText xml:space="preserve"> PAGEREF _Toc517351189 \h </w:instrText>
        </w:r>
        <w:r w:rsidR="00E07DB7">
          <w:rPr>
            <w:noProof/>
            <w:webHidden/>
          </w:rPr>
        </w:r>
        <w:r w:rsidR="00E07DB7">
          <w:rPr>
            <w:noProof/>
            <w:webHidden/>
          </w:rPr>
          <w:fldChar w:fldCharType="separate"/>
        </w:r>
        <w:r w:rsidR="00E07DB7">
          <w:rPr>
            <w:noProof/>
            <w:webHidden/>
          </w:rPr>
          <w:t>24</w:t>
        </w:r>
        <w:r w:rsidR="00E07DB7">
          <w:rPr>
            <w:noProof/>
            <w:webHidden/>
          </w:rPr>
          <w:fldChar w:fldCharType="end"/>
        </w:r>
      </w:hyperlink>
    </w:p>
    <w:p w14:paraId="2B194803" w14:textId="762BB645" w:rsidR="00E07DB7" w:rsidRDefault="002372B4">
      <w:pPr>
        <w:pStyle w:val="TableofFigures"/>
        <w:tabs>
          <w:tab w:val="right" w:leader="dot" w:pos="9350"/>
        </w:tabs>
        <w:rPr>
          <w:rFonts w:asciiTheme="minorHAnsi" w:eastAsiaTheme="minorEastAsia" w:hAnsiTheme="minorHAnsi"/>
          <w:noProof/>
          <w:sz w:val="22"/>
        </w:rPr>
      </w:pPr>
      <w:hyperlink w:anchor="_Toc517351190" w:history="1">
        <w:r w:rsidR="00E07DB7" w:rsidRPr="007471EC">
          <w:rPr>
            <w:rStyle w:val="Hyperlink"/>
            <w:noProof/>
          </w:rPr>
          <w:t xml:space="preserve">Figure 10. Roadside management zone definitions and activities </w:t>
        </w:r>
        <w:r w:rsidR="00E07DB7">
          <w:rPr>
            <w:noProof/>
            <w:webHidden/>
          </w:rPr>
          <w:tab/>
        </w:r>
        <w:r w:rsidR="00E07DB7">
          <w:rPr>
            <w:noProof/>
            <w:webHidden/>
          </w:rPr>
          <w:fldChar w:fldCharType="begin"/>
        </w:r>
        <w:r w:rsidR="00E07DB7">
          <w:rPr>
            <w:noProof/>
            <w:webHidden/>
          </w:rPr>
          <w:instrText xml:space="preserve"> PAGEREF _Toc517351190 \h </w:instrText>
        </w:r>
        <w:r w:rsidR="00E07DB7">
          <w:rPr>
            <w:noProof/>
            <w:webHidden/>
          </w:rPr>
        </w:r>
        <w:r w:rsidR="00E07DB7">
          <w:rPr>
            <w:noProof/>
            <w:webHidden/>
          </w:rPr>
          <w:fldChar w:fldCharType="separate"/>
        </w:r>
        <w:r w:rsidR="00E07DB7">
          <w:rPr>
            <w:noProof/>
            <w:webHidden/>
          </w:rPr>
          <w:t>25</w:t>
        </w:r>
        <w:r w:rsidR="00E07DB7">
          <w:rPr>
            <w:noProof/>
            <w:webHidden/>
          </w:rPr>
          <w:fldChar w:fldCharType="end"/>
        </w:r>
      </w:hyperlink>
    </w:p>
    <w:p w14:paraId="3FF31B10" w14:textId="5D99C09E" w:rsidR="00071433" w:rsidRDefault="00071433" w:rsidP="00071433">
      <w:r>
        <w:rPr>
          <w:b/>
          <w:bCs/>
          <w:noProof/>
        </w:rPr>
        <w:fldChar w:fldCharType="end"/>
      </w:r>
    </w:p>
    <w:p w14:paraId="6C621A90" w14:textId="77777777" w:rsidR="00071433" w:rsidRDefault="00071433" w:rsidP="00071433">
      <w:pPr>
        <w:spacing w:after="200" w:line="276" w:lineRule="auto"/>
        <w:rPr>
          <w:b/>
        </w:rPr>
      </w:pPr>
    </w:p>
    <w:p w14:paraId="0AA1F9C8" w14:textId="77777777" w:rsidR="00071433" w:rsidRDefault="00071433" w:rsidP="00071433">
      <w:pPr>
        <w:spacing w:after="200" w:line="276" w:lineRule="auto"/>
        <w:rPr>
          <w:b/>
        </w:rPr>
      </w:pPr>
      <w:r>
        <w:rPr>
          <w:b/>
        </w:rPr>
        <w:br w:type="page"/>
      </w:r>
    </w:p>
    <w:p w14:paraId="02F81DB0" w14:textId="77777777" w:rsidR="00071433" w:rsidRDefault="00071433" w:rsidP="00B358FC">
      <w:pPr>
        <w:pStyle w:val="Heading1"/>
      </w:pPr>
      <w:bookmarkStart w:id="4" w:name="_Toc517421662"/>
      <w:r w:rsidRPr="2B9CD992">
        <w:lastRenderedPageBreak/>
        <w:t>LIST OF TABLES</w:t>
      </w:r>
      <w:bookmarkEnd w:id="4"/>
    </w:p>
    <w:p w14:paraId="0397ACFA" w14:textId="77777777" w:rsidR="00071433" w:rsidRDefault="00071433" w:rsidP="00071433">
      <w:pPr>
        <w:jc w:val="center"/>
        <w:rPr>
          <w:b/>
        </w:rPr>
      </w:pPr>
    </w:p>
    <w:p w14:paraId="0A1C5B01" w14:textId="1EEB30BE" w:rsidR="00192A03" w:rsidRDefault="00071433">
      <w:pPr>
        <w:pStyle w:val="TableofFigures"/>
        <w:tabs>
          <w:tab w:val="right" w:leader="dot" w:pos="9350"/>
        </w:tabs>
        <w:rPr>
          <w:rFonts w:asciiTheme="minorHAnsi" w:eastAsiaTheme="minorEastAsia" w:hAnsiTheme="minorHAnsi"/>
          <w:noProof/>
          <w:sz w:val="22"/>
        </w:rPr>
      </w:pPr>
      <w:r>
        <w:rPr>
          <w:b/>
        </w:rPr>
        <w:fldChar w:fldCharType="begin"/>
      </w:r>
      <w:r>
        <w:rPr>
          <w:b/>
        </w:rPr>
        <w:instrText xml:space="preserve"> TOC \h \z \c "Table" </w:instrText>
      </w:r>
      <w:r>
        <w:rPr>
          <w:b/>
        </w:rPr>
        <w:fldChar w:fldCharType="separate"/>
      </w:r>
      <w:hyperlink w:anchor="_Toc517082924" w:history="1">
        <w:r w:rsidR="00192A03" w:rsidRPr="006A7C16">
          <w:rPr>
            <w:rStyle w:val="Hyperlink"/>
            <w:noProof/>
          </w:rPr>
          <w:t>Table 1: ES provided by roadside vegetation</w:t>
        </w:r>
        <w:r w:rsidR="00192A03">
          <w:rPr>
            <w:noProof/>
            <w:webHidden/>
          </w:rPr>
          <w:tab/>
        </w:r>
        <w:r w:rsidR="00192A03">
          <w:rPr>
            <w:noProof/>
            <w:webHidden/>
          </w:rPr>
          <w:fldChar w:fldCharType="begin"/>
        </w:r>
        <w:r w:rsidR="00192A03">
          <w:rPr>
            <w:noProof/>
            <w:webHidden/>
          </w:rPr>
          <w:instrText xml:space="preserve"> PAGEREF _Toc517082924 \h </w:instrText>
        </w:r>
        <w:r w:rsidR="00192A03">
          <w:rPr>
            <w:noProof/>
            <w:webHidden/>
          </w:rPr>
        </w:r>
        <w:r w:rsidR="00192A03">
          <w:rPr>
            <w:noProof/>
            <w:webHidden/>
          </w:rPr>
          <w:fldChar w:fldCharType="separate"/>
        </w:r>
        <w:r w:rsidR="00E07DB7">
          <w:rPr>
            <w:noProof/>
            <w:webHidden/>
          </w:rPr>
          <w:t>14</w:t>
        </w:r>
        <w:r w:rsidR="00192A03">
          <w:rPr>
            <w:noProof/>
            <w:webHidden/>
          </w:rPr>
          <w:fldChar w:fldCharType="end"/>
        </w:r>
      </w:hyperlink>
    </w:p>
    <w:p w14:paraId="6CD3A399" w14:textId="0059A505" w:rsidR="00071433" w:rsidRDefault="00071433" w:rsidP="00071433">
      <w:pPr>
        <w:jc w:val="center"/>
        <w:rPr>
          <w:b/>
        </w:rPr>
      </w:pPr>
      <w:r>
        <w:rPr>
          <w:b/>
        </w:rPr>
        <w:fldChar w:fldCharType="end"/>
      </w:r>
    </w:p>
    <w:p w14:paraId="0E381EEF" w14:textId="77777777" w:rsidR="00071433" w:rsidRDefault="00071433" w:rsidP="00071433">
      <w:pPr>
        <w:spacing w:after="200" w:line="276" w:lineRule="auto"/>
        <w:rPr>
          <w:b/>
        </w:rPr>
      </w:pPr>
      <w:r>
        <w:rPr>
          <w:b/>
        </w:rPr>
        <w:br w:type="page"/>
      </w:r>
    </w:p>
    <w:p w14:paraId="1A0772D8" w14:textId="77777777" w:rsidR="00071433" w:rsidRDefault="00071433" w:rsidP="00071433">
      <w:pPr>
        <w:spacing w:after="200" w:line="276" w:lineRule="auto"/>
        <w:rPr>
          <w:b/>
        </w:rPr>
      </w:pPr>
      <w:r>
        <w:rPr>
          <w:b/>
        </w:rPr>
        <w:lastRenderedPageBreak/>
        <w:br w:type="page"/>
      </w:r>
    </w:p>
    <w:p w14:paraId="2ACD8EE7" w14:textId="77777777" w:rsidR="00071433" w:rsidRDefault="00071433" w:rsidP="00071433">
      <w:pPr>
        <w:jc w:val="center"/>
        <w:rPr>
          <w:b/>
        </w:rPr>
        <w:sectPr w:rsidR="00071433" w:rsidSect="00700F60">
          <w:footerReference w:type="even" r:id="rId16"/>
          <w:footerReference w:type="default" r:id="rId17"/>
          <w:endnotePr>
            <w:numFmt w:val="decimal"/>
          </w:endnotePr>
          <w:pgSz w:w="12240" w:h="15840"/>
          <w:pgMar w:top="1440" w:right="1440" w:bottom="1440" w:left="1440" w:header="720" w:footer="720" w:gutter="0"/>
          <w:pgNumType w:fmt="lowerRoman"/>
          <w:cols w:space="720"/>
          <w:docGrid w:linePitch="360"/>
        </w:sectPr>
      </w:pPr>
    </w:p>
    <w:p w14:paraId="2AF003DE" w14:textId="70D22FB7" w:rsidR="00071433" w:rsidRPr="002B7715" w:rsidRDefault="00FD5017" w:rsidP="00FD5017">
      <w:pPr>
        <w:pStyle w:val="Heading1"/>
      </w:pPr>
      <w:bookmarkStart w:id="5" w:name="_Toc398553425"/>
      <w:bookmarkStart w:id="6" w:name="_Toc512242636"/>
      <w:bookmarkStart w:id="7" w:name="_Toc517421663"/>
      <w:r>
        <w:lastRenderedPageBreak/>
        <w:t xml:space="preserve">CHAPTER 1. </w:t>
      </w:r>
      <w:bookmarkEnd w:id="5"/>
      <w:r w:rsidR="00465139">
        <w:t>Introduction</w:t>
      </w:r>
      <w:bookmarkEnd w:id="6"/>
      <w:bookmarkEnd w:id="7"/>
    </w:p>
    <w:p w14:paraId="54D12E38" w14:textId="53528381" w:rsidR="00071433" w:rsidRPr="00A10DE6" w:rsidRDefault="00FD5017" w:rsidP="00FD5017">
      <w:pPr>
        <w:pStyle w:val="Heading2"/>
        <w:ind w:firstLine="0"/>
      </w:pPr>
      <w:bookmarkStart w:id="8" w:name="_Toc512242637"/>
      <w:bookmarkStart w:id="9" w:name="_Toc517421664"/>
      <w:r>
        <w:t>Background</w:t>
      </w:r>
      <w:bookmarkEnd w:id="8"/>
      <w:bookmarkEnd w:id="9"/>
    </w:p>
    <w:p w14:paraId="42D9022C" w14:textId="77777777" w:rsidR="00336875" w:rsidRPr="006C031C" w:rsidRDefault="00336875" w:rsidP="00353F5B">
      <w:pPr>
        <w:pStyle w:val="Heading3"/>
        <w:ind w:firstLine="0"/>
      </w:pPr>
      <w:bookmarkStart w:id="10" w:name="_Toc517421665"/>
      <w:r>
        <w:t>The Problem</w:t>
      </w:r>
      <w:bookmarkEnd w:id="10"/>
    </w:p>
    <w:p w14:paraId="1A352887" w14:textId="77777777" w:rsidR="00336875" w:rsidRDefault="00336875" w:rsidP="00947ECC">
      <w:pPr>
        <w:pStyle w:val="BodyText"/>
        <w:ind w:firstLine="0"/>
      </w:pPr>
      <w:r>
        <w:t xml:space="preserve">Departments of Transportation (DOT) </w:t>
      </w:r>
      <w:r w:rsidRPr="00E771EC">
        <w:t xml:space="preserve">often struggle with the need to meet the </w:t>
      </w:r>
      <w:r>
        <w:t xml:space="preserve">safety </w:t>
      </w:r>
      <w:r w:rsidRPr="00E771EC">
        <w:t xml:space="preserve">design criteria for the specific roadways while being sensitive to the surrounding community’s desire for more aesthetic treatments. Public interest generated in “greening” the roadways has caused a number of DOTs to favor alternative designs </w:t>
      </w:r>
      <w:r>
        <w:t xml:space="preserve">and maintenance operations </w:t>
      </w:r>
      <w:r w:rsidRPr="00E771EC">
        <w:t xml:space="preserve">while still complying with the minimum criteria recommended by the AASHTO guidelines. </w:t>
      </w:r>
    </w:p>
    <w:p w14:paraId="04609505" w14:textId="77777777" w:rsidR="00336875" w:rsidRDefault="00336875" w:rsidP="00191779">
      <w:pPr>
        <w:pStyle w:val="BodyText"/>
      </w:pPr>
      <w:r w:rsidRPr="00E771EC">
        <w:t xml:space="preserve">There are many aspects of roadside design </w:t>
      </w:r>
      <w:r>
        <w:t>relating</w:t>
      </w:r>
      <w:r w:rsidRPr="00E771EC">
        <w:t xml:space="preserve"> to the placement of trees and other fixed landscape objects within the right-of-way</w:t>
      </w:r>
      <w:r>
        <w:t xml:space="preserve"> (ROW)</w:t>
      </w:r>
      <w:r w:rsidRPr="00E771EC">
        <w:t xml:space="preserve">. Some of these design approaches seem counter intuitive to traditional roadway safety concepts. </w:t>
      </w:r>
      <w:r>
        <w:t>Along roadsides bordering the fringe of development or rural, the roadside maintenance and operation parameters may change to accommodate differing types of adjacent development and users such as industrial and agricultural. The m</w:t>
      </w:r>
      <w:r w:rsidRPr="00FA1178">
        <w:t xml:space="preserve">anaged succession </w:t>
      </w:r>
      <w:r>
        <w:t>method of roadside maintenance uses</w:t>
      </w:r>
      <w:r w:rsidRPr="00FA1178">
        <w:t xml:space="preserve"> a strategic approach of selective control measures </w:t>
      </w:r>
      <w:r>
        <w:t>such as</w:t>
      </w:r>
      <w:r w:rsidRPr="00FA1178">
        <w:t xml:space="preserve"> a combination of zero maintenance, targeted mowing, mechanical trimming and removal, and chemic</w:t>
      </w:r>
      <w:r>
        <w:t xml:space="preserve">al and/or biological treatments </w:t>
      </w:r>
      <w:r w:rsidRPr="00A428EA">
        <w:t xml:space="preserve">to allow plant species to colonize roadside areas outside the safety clear zone. Often these plant species are larger and woodier. As such, these plant materials may create habitat for pollinators and other wildlife. This approach is often part of a long-term plan to minimize </w:t>
      </w:r>
      <w:r>
        <w:t xml:space="preserve">ROW </w:t>
      </w:r>
      <w:r w:rsidRPr="00A428EA">
        <w:t>maint</w:t>
      </w:r>
      <w:r>
        <w:t xml:space="preserve">enance requirements over time. </w:t>
      </w:r>
    </w:p>
    <w:p w14:paraId="0841895B" w14:textId="77777777" w:rsidR="00336875" w:rsidRPr="00E771EC" w:rsidRDefault="00336875" w:rsidP="00947ECC">
      <w:pPr>
        <w:pStyle w:val="BodyText"/>
      </w:pPr>
      <w:r>
        <w:t xml:space="preserve">Whether rural, suburban, or urban, the </w:t>
      </w:r>
      <w:r w:rsidRPr="00E771EC">
        <w:t>roadside and median design that must comply with two basic safety concepts. These are:</w:t>
      </w:r>
    </w:p>
    <w:p w14:paraId="553F25CC" w14:textId="77777777" w:rsidR="00336875" w:rsidRPr="00FA1178" w:rsidRDefault="00336875" w:rsidP="00947ECC">
      <w:pPr>
        <w:pStyle w:val="ListBullet"/>
        <w:numPr>
          <w:ilvl w:val="0"/>
          <w:numId w:val="13"/>
        </w:numPr>
        <w:spacing w:after="120"/>
        <w:rPr>
          <w:rFonts w:cs="Times New Roman"/>
        </w:rPr>
      </w:pPr>
      <w:r w:rsidRPr="00FA1178">
        <w:rPr>
          <w:rFonts w:cs="Times New Roman"/>
        </w:rPr>
        <w:t>Nominal Safety- based upon compliance with standards, warrants, guidelines and sanctioned design procedures, and</w:t>
      </w:r>
    </w:p>
    <w:p w14:paraId="7299F6B9" w14:textId="77777777" w:rsidR="00336875" w:rsidRPr="00FA1178" w:rsidRDefault="00336875" w:rsidP="00947ECC">
      <w:pPr>
        <w:pStyle w:val="ListBullet"/>
        <w:numPr>
          <w:ilvl w:val="0"/>
          <w:numId w:val="13"/>
        </w:numPr>
        <w:spacing w:after="120"/>
        <w:rPr>
          <w:rFonts w:cs="Times New Roman"/>
        </w:rPr>
      </w:pPr>
      <w:r w:rsidRPr="00FA1178">
        <w:rPr>
          <w:rFonts w:cs="Times New Roman"/>
        </w:rPr>
        <w:t>Substantive Safety – based upon actual crash frequency and severity of highways or roadways.</w:t>
      </w:r>
    </w:p>
    <w:p w14:paraId="179AFB77" w14:textId="77777777" w:rsidR="00336875" w:rsidRDefault="00336875" w:rsidP="00947ECC">
      <w:pPr>
        <w:pStyle w:val="BodyText"/>
      </w:pPr>
      <w:r w:rsidRPr="00E771EC">
        <w:t xml:space="preserve">Within the context of roadway design, substantive safety is very important. Crash data is a critical design and mitigation component. If a tree or other fixed object location has a high crash incidence, even within the nominal safety parameters, then mitigation </w:t>
      </w:r>
      <w:r>
        <w:t>may</w:t>
      </w:r>
      <w:r w:rsidRPr="00E771EC">
        <w:t xml:space="preserve"> be </w:t>
      </w:r>
      <w:r>
        <w:t>required</w:t>
      </w:r>
      <w:r w:rsidRPr="00E771EC">
        <w:t xml:space="preserve">. Nominal safety parameters include design speed, </w:t>
      </w:r>
      <w:r>
        <w:t>average daily traffic (</w:t>
      </w:r>
      <w:r w:rsidRPr="00E771EC">
        <w:t>ADT</w:t>
      </w:r>
      <w:r>
        <w:t>)</w:t>
      </w:r>
      <w:r w:rsidRPr="00E771EC">
        <w:t>, roadway geometry, roadside terrain and functional classification.</w:t>
      </w:r>
    </w:p>
    <w:p w14:paraId="2FADB935" w14:textId="137E72D0" w:rsidR="00336875" w:rsidRDefault="00336875" w:rsidP="00947ECC">
      <w:pPr>
        <w:pStyle w:val="BodyText"/>
        <w:rPr>
          <w:lang w:val="en"/>
        </w:rPr>
      </w:pPr>
      <w:r>
        <w:t xml:space="preserve">Roadside maintenance is key to maintaining the safety clear zone. </w:t>
      </w:r>
      <w:r w:rsidRPr="00D14438">
        <w:rPr>
          <w:lang w:val="en"/>
        </w:rPr>
        <w:t xml:space="preserve">The AASHTO </w:t>
      </w:r>
      <w:r w:rsidRPr="004E2BDC">
        <w:rPr>
          <w:i/>
          <w:lang w:val="en"/>
        </w:rPr>
        <w:t xml:space="preserve">Roadside Design Guide </w:t>
      </w:r>
      <w:r w:rsidR="00F01B34" w:rsidRPr="004E2BDC">
        <w:rPr>
          <w:lang w:val="en"/>
        </w:rPr>
        <w:t>(</w:t>
      </w:r>
      <w:r w:rsidR="004E2BDC" w:rsidRPr="004E2BDC">
        <w:rPr>
          <w:i/>
          <w:lang w:val="en"/>
        </w:rPr>
        <w:t>1</w:t>
      </w:r>
      <w:r w:rsidR="00F01B34" w:rsidRPr="004E2BDC">
        <w:rPr>
          <w:lang w:val="en"/>
        </w:rPr>
        <w:t>)</w:t>
      </w:r>
      <w:r w:rsidR="00F01B34">
        <w:rPr>
          <w:i/>
          <w:lang w:val="en"/>
        </w:rPr>
        <w:t xml:space="preserve"> </w:t>
      </w:r>
      <w:r w:rsidRPr="00D14438">
        <w:rPr>
          <w:lang w:val="en"/>
        </w:rPr>
        <w:t xml:space="preserve">defines a </w:t>
      </w:r>
      <w:r w:rsidRPr="00D14438">
        <w:rPr>
          <w:b/>
          <w:bCs/>
          <w:lang w:val="en"/>
        </w:rPr>
        <w:t>clear zone</w:t>
      </w:r>
      <w:r w:rsidRPr="00D14438">
        <w:rPr>
          <w:lang w:val="en"/>
        </w:rPr>
        <w:t xml:space="preserve"> as the total roadside border area, starting at the edge of the traveled way, available for </w:t>
      </w:r>
      <w:r w:rsidRPr="00D14438">
        <w:rPr>
          <w:b/>
          <w:bCs/>
          <w:lang w:val="en"/>
        </w:rPr>
        <w:t>safe</w:t>
      </w:r>
      <w:r w:rsidRPr="00D14438">
        <w:rPr>
          <w:lang w:val="en"/>
        </w:rPr>
        <w:t xml:space="preserve"> use by errant vehicles. This area may consist of a shoulder, a recoverable slope, a non</w:t>
      </w:r>
      <w:r>
        <w:rPr>
          <w:lang w:val="en"/>
        </w:rPr>
        <w:t>-</w:t>
      </w:r>
      <w:r w:rsidRPr="00D14438">
        <w:rPr>
          <w:lang w:val="en"/>
        </w:rPr>
        <w:t xml:space="preserve">recoverable slope, and/or a </w:t>
      </w:r>
      <w:r w:rsidRPr="00D14438">
        <w:rPr>
          <w:b/>
          <w:bCs/>
          <w:lang w:val="en"/>
        </w:rPr>
        <w:t>clear</w:t>
      </w:r>
      <w:r w:rsidRPr="00D14438">
        <w:rPr>
          <w:lang w:val="en"/>
        </w:rPr>
        <w:t xml:space="preserve"> run-out area.</w:t>
      </w:r>
      <w:r>
        <w:rPr>
          <w:lang w:val="en"/>
        </w:rPr>
        <w:t xml:space="preserve"> </w:t>
      </w:r>
      <w:r w:rsidR="0009704C">
        <w:rPr>
          <w:lang w:val="en"/>
        </w:rPr>
        <w:t xml:space="preserve">Figure 1 </w:t>
      </w:r>
      <w:r>
        <w:rPr>
          <w:lang w:val="en"/>
        </w:rPr>
        <w:t>depicts a typical safety clear zone.</w:t>
      </w:r>
    </w:p>
    <w:p w14:paraId="36A6E9D7" w14:textId="77777777" w:rsidR="00336875" w:rsidRDefault="00336875" w:rsidP="00947ECC">
      <w:pPr>
        <w:pStyle w:val="BodyText"/>
      </w:pPr>
      <w:r>
        <w:rPr>
          <w:noProof/>
        </w:rPr>
        <w:lastRenderedPageBreak/>
        <mc:AlternateContent>
          <mc:Choice Requires="wpg">
            <w:drawing>
              <wp:anchor distT="0" distB="0" distL="114300" distR="114300" simplePos="0" relativeHeight="251677696" behindDoc="0" locked="0" layoutInCell="1" allowOverlap="1" wp14:anchorId="0E1B2DB4" wp14:editId="24931894">
                <wp:simplePos x="0" y="0"/>
                <wp:positionH relativeFrom="margin">
                  <wp:posOffset>20955</wp:posOffset>
                </wp:positionH>
                <wp:positionV relativeFrom="paragraph">
                  <wp:posOffset>69850</wp:posOffset>
                </wp:positionV>
                <wp:extent cx="2799080" cy="4339590"/>
                <wp:effectExtent l="0" t="0" r="1270" b="3810"/>
                <wp:wrapSquare wrapText="bothSides"/>
                <wp:docPr id="51" name="Group 51"/>
                <wp:cNvGraphicFramePr/>
                <a:graphic xmlns:a="http://schemas.openxmlformats.org/drawingml/2006/main">
                  <a:graphicData uri="http://schemas.microsoft.com/office/word/2010/wordprocessingGroup">
                    <wpg:wgp>
                      <wpg:cNvGrpSpPr/>
                      <wpg:grpSpPr>
                        <a:xfrm>
                          <a:off x="0" y="0"/>
                          <a:ext cx="2799080" cy="4339590"/>
                          <a:chOff x="0" y="0"/>
                          <a:chExt cx="2692400" cy="4356100"/>
                        </a:xfrm>
                      </wpg:grpSpPr>
                      <pic:pic xmlns:pic="http://schemas.openxmlformats.org/drawingml/2006/picture">
                        <pic:nvPicPr>
                          <pic:cNvPr id="32" name="Picture 32" descr="CRZ 2"/>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79700" cy="4117975"/>
                          </a:xfrm>
                          <a:prstGeom prst="rect">
                            <a:avLst/>
                          </a:prstGeom>
                          <a:noFill/>
                          <a:ln>
                            <a:noFill/>
                          </a:ln>
                        </pic:spPr>
                      </pic:pic>
                      <wps:wsp>
                        <wps:cNvPr id="33" name="Text Box 33"/>
                        <wps:cNvSpPr txBox="1"/>
                        <wps:spPr>
                          <a:xfrm>
                            <a:off x="0" y="4184650"/>
                            <a:ext cx="2692400" cy="171450"/>
                          </a:xfrm>
                          <a:prstGeom prst="rect">
                            <a:avLst/>
                          </a:prstGeom>
                          <a:solidFill>
                            <a:prstClr val="white"/>
                          </a:solidFill>
                          <a:ln>
                            <a:noFill/>
                          </a:ln>
                        </wps:spPr>
                        <wps:txbx>
                          <w:txbxContent>
                            <w:p w14:paraId="156109B4" w14:textId="77777777" w:rsidR="000F6B33" w:rsidRPr="00115A67" w:rsidRDefault="000F6B33" w:rsidP="00336875">
                              <w:pPr>
                                <w:pStyle w:val="Caption"/>
                                <w:rPr>
                                  <w:rFonts w:ascii="Garamond" w:hAnsi="Garamond"/>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1B2DB4" id="Group 51" o:spid="_x0000_s1026" style="position:absolute;left:0;text-align:left;margin-left:1.65pt;margin-top:5.5pt;width:220.4pt;height:341.7pt;z-index:251677696;mso-position-horizontal-relative:margin;mso-width-relative:margin;mso-height-relative:margin" coordsize="26924,4356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 o:spid="_x0000_s1027" type="#_x0000_t75" alt="CRZ 2" style="position:absolute;width:26797;height:41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">
                  <v:imagedata r:id="rId19" o:title="CRZ 2"/>
                  <v:path arrowok="t"/>
                </v:shape>
                <v:shapetype id="_x0000_t202" coordsize="21600,21600" o:spt="202" path="m,l,21600r21600,l21600,xe">
                  <v:stroke joinstyle="miter"/>
                  <v:path gradientshapeok="t" o:connecttype="rect"/>
                </v:shapetype>
                <v:shape id="Text Box 33" o:spid="_x0000_s1028" type="#_x0000_t202" style="position:absolute;top:41846;width:26924;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14:paraId="156109B4" w14:textId="77777777" w:rsidR="000F6B33" w:rsidRPr="00115A67" w:rsidRDefault="000F6B33" w:rsidP="00336875">
                        <w:pPr>
                          <w:pStyle w:val="Caption"/>
                          <w:rPr>
                            <w:rFonts w:ascii="Garamond" w:hAnsi="Garamond"/>
                            <w:noProof/>
                          </w:rPr>
                        </w:pPr>
                      </w:p>
                    </w:txbxContent>
                  </v:textbox>
                </v:shape>
                <w10:wrap type="square" anchorx="margin"/>
              </v:group>
            </w:pict>
          </mc:Fallback>
        </mc:AlternateContent>
      </w:r>
      <w:r>
        <w:t xml:space="preserve">DOTs have historically incorporated roadside vegetation management operations that consist of mowing and herbicide treatments not only the safety clear zones, but also the remainder of the ROW from boundary to boundary. These practices have come into question as being a reasonable maintenance and operations methodology when considering cost and environmental concerns versus benefit. DOTs are seeking answers to support minimizing ROW maintenance without compromising safety. </w:t>
      </w:r>
    </w:p>
    <w:p w14:paraId="3C65B0CD" w14:textId="3CED05FC" w:rsidR="00336875" w:rsidRDefault="00336875" w:rsidP="00947ECC">
      <w:pPr>
        <w:pStyle w:val="BodyText"/>
      </w:pPr>
      <w:r>
        <w:t xml:space="preserve">Many factors are at the forefront of considering the benefits of managed succession of vegetation outside the safety clear zone. Some of these benefits </w:t>
      </w:r>
      <w:r w:rsidR="00F01B34">
        <w:t>include the reduced costs associated with modification of roadside vegetation management</w:t>
      </w:r>
      <w:r w:rsidR="00F6038A">
        <w:t xml:space="preserve"> practices</w:t>
      </w:r>
      <w:r w:rsidR="00F01B34">
        <w:t xml:space="preserve">. However, many of the benefits fall under ecosystem services. These include </w:t>
      </w:r>
      <w:r>
        <w:t>e</w:t>
      </w:r>
      <w:r w:rsidRPr="00737062">
        <w:t>cosystem diversity</w:t>
      </w:r>
      <w:r>
        <w:t>, s</w:t>
      </w:r>
      <w:r w:rsidRPr="00737062">
        <w:t>tormwater quantity and quality management</w:t>
      </w:r>
      <w:r>
        <w:t>, carbon sequestration, p</w:t>
      </w:r>
      <w:r w:rsidRPr="00737062">
        <w:t xml:space="preserve">ollinator </w:t>
      </w:r>
      <w:r>
        <w:t>corridor development, wildlife habitat, and aesthetics.</w:t>
      </w:r>
    </w:p>
    <w:p w14:paraId="243C7E31" w14:textId="747928AE" w:rsidR="00336875" w:rsidRDefault="00336875" w:rsidP="00947ECC">
      <w:pPr>
        <w:pStyle w:val="BodyText"/>
      </w:pPr>
      <w:r>
        <w:rPr>
          <w:noProof/>
        </w:rPr>
        <mc:AlternateContent>
          <mc:Choice Requires="wps">
            <w:drawing>
              <wp:anchor distT="0" distB="0" distL="114300" distR="114300" simplePos="0" relativeHeight="251678720" behindDoc="0" locked="0" layoutInCell="1" allowOverlap="1" wp14:anchorId="139A9CB8" wp14:editId="3A229DE3">
                <wp:simplePos x="0" y="0"/>
                <wp:positionH relativeFrom="column">
                  <wp:posOffset>-81280</wp:posOffset>
                </wp:positionH>
                <wp:positionV relativeFrom="paragraph">
                  <wp:posOffset>245745</wp:posOffset>
                </wp:positionV>
                <wp:extent cx="2790190" cy="219710"/>
                <wp:effectExtent l="0" t="0" r="0" b="8890"/>
                <wp:wrapSquare wrapText="bothSides"/>
                <wp:docPr id="46" name="Text Box 46"/>
                <wp:cNvGraphicFramePr/>
                <a:graphic xmlns:a="http://schemas.openxmlformats.org/drawingml/2006/main">
                  <a:graphicData uri="http://schemas.microsoft.com/office/word/2010/wordprocessingShape">
                    <wps:wsp>
                      <wps:cNvSpPr txBox="1"/>
                      <wps:spPr>
                        <a:xfrm>
                          <a:off x="0" y="0"/>
                          <a:ext cx="2790190" cy="219710"/>
                        </a:xfrm>
                        <a:prstGeom prst="rect">
                          <a:avLst/>
                        </a:prstGeom>
                        <a:solidFill>
                          <a:prstClr val="white"/>
                        </a:solidFill>
                        <a:ln>
                          <a:noFill/>
                        </a:ln>
                        <a:effectLst/>
                      </wps:spPr>
                      <wps:txbx>
                        <w:txbxContent>
                          <w:p w14:paraId="0358BC45" w14:textId="702A31B2" w:rsidR="000F6B33" w:rsidRPr="00C863F5" w:rsidRDefault="000F6B33" w:rsidP="00F6038A">
                            <w:pPr>
                              <w:pStyle w:val="Caption"/>
                              <w:ind w:firstLine="0"/>
                              <w:rPr>
                                <w:rFonts w:ascii="Garamond" w:hAnsi="Garamond"/>
                                <w:noProof/>
                                <w:szCs w:val="24"/>
                              </w:rPr>
                            </w:pPr>
                            <w:bookmarkStart w:id="11" w:name="_Ref479164402"/>
                            <w:bookmarkStart w:id="12" w:name="_Toc479250172"/>
                            <w:bookmarkStart w:id="13" w:name="_Toc479250680"/>
                            <w:bookmarkStart w:id="14" w:name="_Toc479250764"/>
                            <w:bookmarkStart w:id="15" w:name="_Toc479251523"/>
                            <w:bookmarkStart w:id="16" w:name="_Toc479251560"/>
                            <w:bookmarkStart w:id="17" w:name="_Toc479251722"/>
                            <w:bookmarkStart w:id="18" w:name="_Toc479251755"/>
                            <w:bookmarkStart w:id="19" w:name="_Toc479326319"/>
                            <w:bookmarkStart w:id="20" w:name="_Toc517351181"/>
                            <w:r>
                              <w:t xml:space="preserve">Figure </w:t>
                            </w:r>
                            <w:r w:rsidR="002372B4">
                              <w:fldChar w:fldCharType="begin"/>
                            </w:r>
                            <w:r w:rsidR="002372B4">
                              <w:instrText xml:space="preserve"> SEQ Figure \* ARABIC </w:instrText>
                            </w:r>
                            <w:r w:rsidR="002372B4">
                              <w:fldChar w:fldCharType="separate"/>
                            </w:r>
                            <w:r>
                              <w:rPr>
                                <w:noProof/>
                              </w:rPr>
                              <w:t>1</w:t>
                            </w:r>
                            <w:r w:rsidR="002372B4">
                              <w:rPr>
                                <w:noProof/>
                              </w:rPr>
                              <w:fldChar w:fldCharType="end"/>
                            </w:r>
                            <w:r>
                              <w:t>. Typical Safety Clear Zone.</w:t>
                            </w:r>
                            <w:bookmarkEnd w:id="11"/>
                            <w:bookmarkEnd w:id="12"/>
                            <w:bookmarkEnd w:id="13"/>
                            <w:bookmarkEnd w:id="14"/>
                            <w:bookmarkEnd w:id="15"/>
                            <w:bookmarkEnd w:id="16"/>
                            <w:bookmarkEnd w:id="17"/>
                            <w:bookmarkEnd w:id="18"/>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A9CB8" id="Text Box 46" o:spid="_x0000_s1029" type="#_x0000_t202" style="position:absolute;left:0;text-align:left;margin-left:-6.4pt;margin-top:19.35pt;width:219.7pt;height:17.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" stroked="f">
                <v:textbox inset="0,0,0,0">
                  <w:txbxContent>
                    <w:p w14:paraId="0358BC45" w14:textId="702A31B2" w:rsidR="000F6B33" w:rsidRPr="00C863F5" w:rsidRDefault="000F6B33" w:rsidP="00F6038A">
                      <w:pPr>
                        <w:pStyle w:val="Caption"/>
                        <w:ind w:firstLine="0"/>
                        <w:rPr>
                          <w:rFonts w:ascii="Garamond" w:hAnsi="Garamond"/>
                          <w:noProof/>
                          <w:szCs w:val="24"/>
                        </w:rPr>
                      </w:pPr>
                      <w:bookmarkStart w:id="19" w:name="_Ref479164402"/>
                      <w:bookmarkStart w:id="20" w:name="_Toc479250172"/>
                      <w:bookmarkStart w:id="21" w:name="_Toc479250680"/>
                      <w:bookmarkStart w:id="22" w:name="_Toc479250764"/>
                      <w:bookmarkStart w:id="23" w:name="_Toc479251523"/>
                      <w:bookmarkStart w:id="24" w:name="_Toc479251560"/>
                      <w:bookmarkStart w:id="25" w:name="_Toc479251722"/>
                      <w:bookmarkStart w:id="26" w:name="_Toc479251755"/>
                      <w:bookmarkStart w:id="27" w:name="_Toc479326319"/>
                      <w:bookmarkStart w:id="28" w:name="_Toc517351181"/>
                      <w:r>
                        <w:t xml:space="preserve">Figure </w:t>
                      </w:r>
                      <w:fldSimple w:instr=" SEQ Figure \* ARABIC ">
                        <w:r>
                          <w:rPr>
                            <w:noProof/>
                          </w:rPr>
                          <w:t>1</w:t>
                        </w:r>
                      </w:fldSimple>
                      <w:r>
                        <w:t>. Typical Safety Clear Zone.</w:t>
                      </w:r>
                      <w:bookmarkEnd w:id="19"/>
                      <w:bookmarkEnd w:id="20"/>
                      <w:bookmarkEnd w:id="21"/>
                      <w:bookmarkEnd w:id="22"/>
                      <w:bookmarkEnd w:id="23"/>
                      <w:bookmarkEnd w:id="24"/>
                      <w:bookmarkEnd w:id="25"/>
                      <w:bookmarkEnd w:id="26"/>
                      <w:bookmarkEnd w:id="27"/>
                      <w:bookmarkEnd w:id="28"/>
                    </w:p>
                  </w:txbxContent>
                </v:textbox>
                <w10:wrap type="square"/>
              </v:shape>
            </w:pict>
          </mc:Fallback>
        </mc:AlternateContent>
      </w:r>
      <w:r>
        <w:t>R</w:t>
      </w:r>
      <w:r w:rsidRPr="003F6F8D">
        <w:t xml:space="preserve">oadside </w:t>
      </w:r>
      <w:r>
        <w:t>vegetation management</w:t>
      </w:r>
      <w:r w:rsidRPr="003F6F8D">
        <w:t xml:space="preserve"> practices </w:t>
      </w:r>
      <w:r w:rsidR="00F6038A">
        <w:t xml:space="preserve">can </w:t>
      </w:r>
      <w:r w:rsidRPr="003F6F8D">
        <w:t>have direct impact on the ecosystems services provided.</w:t>
      </w:r>
      <w:r>
        <w:t xml:space="preserve"> As such, state transportation and environmental agencies are re-evaluating the level at which roadside</w:t>
      </w:r>
      <w:r w:rsidR="00F6038A">
        <w:t>s</w:t>
      </w:r>
      <w:r>
        <w:t xml:space="preserve"> should be managed. An example </w:t>
      </w:r>
      <w:r w:rsidRPr="004E2BDC">
        <w:t>is the Minnesota DOT</w:t>
      </w:r>
      <w:r>
        <w:t xml:space="preserve"> and Department of Natural Resources. They have combined efforts to adjust mowing schedules to accommodate habitat for pheasant nesting cycles </w:t>
      </w:r>
      <w:r w:rsidRPr="004E2BDC">
        <w:t>(</w:t>
      </w:r>
      <w:r w:rsidR="004E2BDC">
        <w:rPr>
          <w:i/>
        </w:rPr>
        <w:t>2</w:t>
      </w:r>
      <w:r w:rsidRPr="004E2BDC">
        <w:t>).</w:t>
      </w:r>
      <w:r>
        <w:t xml:space="preserve"> </w:t>
      </w:r>
    </w:p>
    <w:p w14:paraId="3FC1EFD9" w14:textId="5B32AE99" w:rsidR="00336875" w:rsidRDefault="00336875" w:rsidP="00947ECC">
      <w:pPr>
        <w:pStyle w:val="BodyText"/>
      </w:pPr>
      <w:r>
        <w:t>T</w:t>
      </w:r>
      <w:r w:rsidRPr="005820E9">
        <w:t xml:space="preserve">he </w:t>
      </w:r>
      <w:r>
        <w:t xml:space="preserve">2014 </w:t>
      </w:r>
      <w:r w:rsidRPr="005820E9">
        <w:t xml:space="preserve">Presidential </w:t>
      </w:r>
      <w:r w:rsidRPr="004E2BDC">
        <w:t xml:space="preserve">Memorandum </w:t>
      </w:r>
      <w:r w:rsidRPr="004E2BDC">
        <w:rPr>
          <w:i/>
        </w:rPr>
        <w:t>Creating a Federal Strategy</w:t>
      </w:r>
      <w:r w:rsidRPr="003D602F">
        <w:rPr>
          <w:i/>
        </w:rPr>
        <w:t xml:space="preserve"> to Promote the Health of Honey Bees and Other Pollinators</w:t>
      </w:r>
      <w:r>
        <w:t xml:space="preserve"> </w:t>
      </w:r>
      <w:r w:rsidRPr="003D602F">
        <w:t>p</w:t>
      </w:r>
      <w:r>
        <w:t>rompted m</w:t>
      </w:r>
      <w:r w:rsidRPr="005820E9">
        <w:t xml:space="preserve">any </w:t>
      </w:r>
      <w:r>
        <w:t xml:space="preserve">state and local </w:t>
      </w:r>
      <w:r w:rsidRPr="005820E9">
        <w:t xml:space="preserve">DOTs </w:t>
      </w:r>
      <w:r>
        <w:t xml:space="preserve">to </w:t>
      </w:r>
      <w:r w:rsidRPr="005820E9">
        <w:t>recognize that ch</w:t>
      </w:r>
      <w:r>
        <w:t>anging mowing practices may be a pollinator-friendly practice (</w:t>
      </w:r>
      <w:r w:rsidR="004E2BDC">
        <w:rPr>
          <w:i/>
        </w:rPr>
        <w:t>3</w:t>
      </w:r>
      <w:r w:rsidRPr="004E2BDC">
        <w:t>).</w:t>
      </w:r>
      <w:r>
        <w:t xml:space="preserve"> </w:t>
      </w:r>
      <w:r w:rsidRPr="008941C5">
        <w:t>In 2014</w:t>
      </w:r>
      <w:r>
        <w:t xml:space="preserve">, six DOTs </w:t>
      </w:r>
      <w:r w:rsidRPr="009C7815">
        <w:t xml:space="preserve">(Iowa, Kansas, Minnesota, Missouri, Oklahoma and Texas) </w:t>
      </w:r>
      <w:r w:rsidRPr="008941C5">
        <w:t xml:space="preserve">entered a Memorandum of Understanding with the Federal Highways Administration (FHWA). These states are all within the flyway of the migration path of a significant proportion of the US monarch </w:t>
      </w:r>
      <w:r>
        <w:t xml:space="preserve">butterfly </w:t>
      </w:r>
      <w:r w:rsidRPr="008941C5">
        <w:t xml:space="preserve">population (roughly considered a broad tract of land following the I-35 corridor). This memorandum establishes a cooperative and coordinated effort to establish and share vegetation management best practices and the promotion of public awareness initiatives related to pollinators conservation. </w:t>
      </w:r>
    </w:p>
    <w:p w14:paraId="7329B59F" w14:textId="50179C93" w:rsidR="00071433" w:rsidRPr="00A10DE6" w:rsidRDefault="00FD5017" w:rsidP="00947ECC">
      <w:pPr>
        <w:pStyle w:val="Heading2"/>
        <w:spacing w:before="0" w:after="120"/>
        <w:ind w:firstLine="0"/>
      </w:pPr>
      <w:bookmarkStart w:id="21" w:name="_Toc512242638"/>
      <w:bookmarkStart w:id="22" w:name="_Toc517421666"/>
      <w:r>
        <w:t>Objective</w:t>
      </w:r>
      <w:bookmarkEnd w:id="21"/>
      <w:bookmarkEnd w:id="22"/>
    </w:p>
    <w:p w14:paraId="049D4B09" w14:textId="19CC5DF5" w:rsidR="00A06938" w:rsidRPr="00F6038A" w:rsidRDefault="00071433" w:rsidP="00191779">
      <w:pPr>
        <w:pStyle w:val="BodyText"/>
        <w:ind w:firstLine="0"/>
      </w:pPr>
      <w:bookmarkStart w:id="23" w:name="_Toc416768322"/>
      <w:r w:rsidRPr="00F6038A">
        <w:t xml:space="preserve">The </w:t>
      </w:r>
      <w:r w:rsidR="00336875" w:rsidRPr="00F6038A">
        <w:t>goal</w:t>
      </w:r>
      <w:r w:rsidRPr="00F6038A">
        <w:t xml:space="preserve"> of NCHRP 14-40 </w:t>
      </w:r>
      <w:r w:rsidR="00A06938" w:rsidRPr="00F6038A">
        <w:t xml:space="preserve">is to assess the impacts of routine mowing </w:t>
      </w:r>
      <w:r w:rsidR="00336875" w:rsidRPr="00F6038A">
        <w:t xml:space="preserve">as </w:t>
      </w:r>
      <w:r w:rsidR="00A06938" w:rsidRPr="00F6038A">
        <w:t xml:space="preserve">compared </w:t>
      </w:r>
      <w:r w:rsidR="00336875" w:rsidRPr="00F6038A">
        <w:t>to</w:t>
      </w:r>
      <w:r w:rsidR="00A06938" w:rsidRPr="00F6038A">
        <w:t xml:space="preserve"> managed succession of vegetation for areas outside the safety clear zone, the level of success achieved</w:t>
      </w:r>
      <w:r w:rsidR="00336875" w:rsidRPr="00F6038A">
        <w:t>,</w:t>
      </w:r>
      <w:r w:rsidR="00A06938" w:rsidRPr="00F6038A">
        <w:t xml:space="preserve"> and the benefits derived. The goal </w:t>
      </w:r>
      <w:r w:rsidR="004E2BDC">
        <w:t>will be</w:t>
      </w:r>
      <w:r w:rsidR="00A06938" w:rsidRPr="00F6038A">
        <w:t xml:space="preserve"> accomplished through two objectives.</w:t>
      </w:r>
    </w:p>
    <w:p w14:paraId="21545D0E" w14:textId="4C0435B4" w:rsidR="00A06938" w:rsidRDefault="00A06938" w:rsidP="00191779">
      <w:pPr>
        <w:pStyle w:val="BodyText"/>
      </w:pPr>
      <w:r w:rsidRPr="00F6038A">
        <w:lastRenderedPageBreak/>
        <w:t xml:space="preserve">The first objective </w:t>
      </w:r>
      <w:r w:rsidR="004E2BDC">
        <w:t>i</w:t>
      </w:r>
      <w:r w:rsidRPr="00F6038A">
        <w:t xml:space="preserve">s to conduct a thorough assessment of roadside vegetation management practices in the United States. This assessment included </w:t>
      </w:r>
      <w:r w:rsidR="00336875" w:rsidRPr="00F6038A">
        <w:t xml:space="preserve">relevant research regarding </w:t>
      </w:r>
      <w:r w:rsidRPr="00F6038A">
        <w:t>driver and maintenance worker safety, environmental sustainability</w:t>
      </w:r>
      <w:r w:rsidR="00336875" w:rsidRPr="00F6038A">
        <w:t>/</w:t>
      </w:r>
      <w:r w:rsidRPr="00F6038A">
        <w:t>benefits,</w:t>
      </w:r>
      <w:r>
        <w:t xml:space="preserve"> </w:t>
      </w:r>
      <w:r w:rsidR="00336875">
        <w:t xml:space="preserve">ecosystem services, wildlife habitat, </w:t>
      </w:r>
      <w:r w:rsidR="00FA639A">
        <w:t xml:space="preserve">and </w:t>
      </w:r>
      <w:r>
        <w:t xml:space="preserve">reduced costs related to direct labor, equipment, </w:t>
      </w:r>
      <w:r w:rsidR="00336875">
        <w:t>m</w:t>
      </w:r>
      <w:r>
        <w:t xml:space="preserve">aterials, and management/planning. </w:t>
      </w:r>
    </w:p>
    <w:p w14:paraId="3C82B22F" w14:textId="6548707B" w:rsidR="00A06938" w:rsidRDefault="00A06938" w:rsidP="00191779">
      <w:pPr>
        <w:pStyle w:val="BodyText"/>
      </w:pPr>
      <w:r>
        <w:t xml:space="preserve">The second objective </w:t>
      </w:r>
      <w:r w:rsidR="004E2BDC">
        <w:t>i</w:t>
      </w:r>
      <w:r>
        <w:t xml:space="preserve">s to develop an online guidance tool to assist agencies in implementing reduced mowing and managed succession programs. </w:t>
      </w:r>
    </w:p>
    <w:p w14:paraId="7CFA9594" w14:textId="10DECC15" w:rsidR="00A06938" w:rsidRDefault="00A06938" w:rsidP="00191779">
      <w:pPr>
        <w:pStyle w:val="BodyText"/>
      </w:pPr>
      <w:r>
        <w:t>Researchers focus on existing/established vegetation, how changes in maintenance and mowing protocols will affect DOTs, and how changes in mowing /maintenance may affect adjacent properties and land uses. The emphasis includes the following areas:</w:t>
      </w:r>
    </w:p>
    <w:p w14:paraId="34494D2C" w14:textId="77777777" w:rsidR="00A06938" w:rsidRPr="000340C1" w:rsidRDefault="00A06938" w:rsidP="00947ECC">
      <w:pPr>
        <w:pStyle w:val="NCHRPParagraph"/>
        <w:numPr>
          <w:ilvl w:val="0"/>
          <w:numId w:val="11"/>
        </w:numPr>
      </w:pPr>
      <w:r w:rsidRPr="000340C1">
        <w:t xml:space="preserve">Safety implications </w:t>
      </w:r>
    </w:p>
    <w:p w14:paraId="7B2254F1" w14:textId="77777777" w:rsidR="00A06938" w:rsidRPr="000340C1" w:rsidRDefault="00A06938" w:rsidP="00947ECC">
      <w:pPr>
        <w:pStyle w:val="NCHRPParagraph"/>
        <w:numPr>
          <w:ilvl w:val="0"/>
          <w:numId w:val="11"/>
        </w:numPr>
      </w:pPr>
      <w:r w:rsidRPr="000340C1">
        <w:t xml:space="preserve">Ecosystem </w:t>
      </w:r>
      <w:r>
        <w:t>s</w:t>
      </w:r>
      <w:r w:rsidRPr="000340C1">
        <w:t>ervices</w:t>
      </w:r>
    </w:p>
    <w:p w14:paraId="6F219816" w14:textId="77777777" w:rsidR="00A06938" w:rsidRPr="000340C1" w:rsidRDefault="00A06938" w:rsidP="00947ECC">
      <w:pPr>
        <w:pStyle w:val="NCHRPParagraph"/>
        <w:numPr>
          <w:ilvl w:val="0"/>
          <w:numId w:val="11"/>
        </w:numPr>
      </w:pPr>
      <w:r w:rsidRPr="000340C1">
        <w:t>Wildlife habitat</w:t>
      </w:r>
    </w:p>
    <w:p w14:paraId="76D46B9D" w14:textId="77777777" w:rsidR="00A06938" w:rsidRPr="000340C1" w:rsidRDefault="00A06938" w:rsidP="00947ECC">
      <w:pPr>
        <w:pStyle w:val="NCHRPParagraph"/>
        <w:numPr>
          <w:ilvl w:val="0"/>
          <w:numId w:val="11"/>
        </w:numPr>
      </w:pPr>
      <w:r w:rsidRPr="000340C1">
        <w:t>Agency mowing protocols</w:t>
      </w:r>
    </w:p>
    <w:p w14:paraId="4E316E54" w14:textId="77777777" w:rsidR="00A06938" w:rsidRPr="000340C1" w:rsidRDefault="00A06938" w:rsidP="00947ECC">
      <w:pPr>
        <w:pStyle w:val="NCHRPParagraph"/>
        <w:numPr>
          <w:ilvl w:val="0"/>
          <w:numId w:val="11"/>
        </w:numPr>
      </w:pPr>
      <w:r w:rsidRPr="000340C1">
        <w:t>Cost differentials of managed succession as compared to routine mowing practices</w:t>
      </w:r>
    </w:p>
    <w:p w14:paraId="596275F0" w14:textId="77777777" w:rsidR="00A06938" w:rsidRPr="000340C1" w:rsidRDefault="00A06938" w:rsidP="00947ECC">
      <w:pPr>
        <w:pStyle w:val="NCHRPParagraph"/>
        <w:numPr>
          <w:ilvl w:val="0"/>
          <w:numId w:val="11"/>
        </w:numPr>
      </w:pPr>
      <w:r w:rsidRPr="000340C1">
        <w:t>Institutional obstacles to reduced roadside maintenance.</w:t>
      </w:r>
    </w:p>
    <w:p w14:paraId="315367D5" w14:textId="77777777" w:rsidR="00A06938" w:rsidRPr="000340C1" w:rsidRDefault="00A06938" w:rsidP="00947ECC">
      <w:pPr>
        <w:pStyle w:val="NCHRPParagraph"/>
        <w:numPr>
          <w:ilvl w:val="0"/>
          <w:numId w:val="11"/>
        </w:numPr>
      </w:pPr>
      <w:r w:rsidRPr="000340C1">
        <w:t>Cooperative opportunities.</w:t>
      </w:r>
    </w:p>
    <w:p w14:paraId="67C32294" w14:textId="77777777" w:rsidR="00A06938" w:rsidRPr="000340C1" w:rsidRDefault="00A06938" w:rsidP="00947ECC">
      <w:pPr>
        <w:pStyle w:val="NCHRPParagraph"/>
        <w:numPr>
          <w:ilvl w:val="0"/>
          <w:numId w:val="11"/>
        </w:numPr>
      </w:pPr>
      <w:r w:rsidRPr="000340C1">
        <w:t>Invasive species/noxious weed issues.</w:t>
      </w:r>
    </w:p>
    <w:p w14:paraId="44127D8E" w14:textId="77777777" w:rsidR="00A06938" w:rsidRPr="000340C1" w:rsidRDefault="00A06938" w:rsidP="00947ECC">
      <w:pPr>
        <w:pStyle w:val="NCHRPParagraph"/>
        <w:numPr>
          <w:ilvl w:val="0"/>
          <w:numId w:val="11"/>
        </w:numPr>
      </w:pPr>
      <w:r w:rsidRPr="000340C1">
        <w:t>Ongoing maintenance requirements.</w:t>
      </w:r>
    </w:p>
    <w:p w14:paraId="146778BF" w14:textId="77777777" w:rsidR="00A06938" w:rsidRPr="000340C1" w:rsidRDefault="00A06938" w:rsidP="00947ECC">
      <w:pPr>
        <w:pStyle w:val="NCHRPParagraph"/>
        <w:numPr>
          <w:ilvl w:val="0"/>
          <w:numId w:val="11"/>
        </w:numPr>
      </w:pPr>
      <w:r w:rsidRPr="000340C1">
        <w:t>Adjacent land use concerns.</w:t>
      </w:r>
    </w:p>
    <w:p w14:paraId="608FE7CA" w14:textId="77777777" w:rsidR="00A06938" w:rsidRPr="000340C1" w:rsidRDefault="00A06938" w:rsidP="00947ECC">
      <w:pPr>
        <w:pStyle w:val="NCHRPParagraph"/>
        <w:numPr>
          <w:ilvl w:val="0"/>
          <w:numId w:val="11"/>
        </w:numPr>
      </w:pPr>
      <w:r w:rsidRPr="000340C1">
        <w:t>Roadway context</w:t>
      </w:r>
    </w:p>
    <w:p w14:paraId="0BBC1743" w14:textId="77777777" w:rsidR="00A06938" w:rsidRPr="000340C1" w:rsidRDefault="00A06938" w:rsidP="00947ECC">
      <w:pPr>
        <w:pStyle w:val="NCHRPParagraph"/>
        <w:numPr>
          <w:ilvl w:val="0"/>
          <w:numId w:val="11"/>
        </w:numPr>
      </w:pPr>
      <w:r w:rsidRPr="000340C1">
        <w:t>Public perception/outreach/stakeholder involvement.</w:t>
      </w:r>
    </w:p>
    <w:p w14:paraId="49D527E0" w14:textId="77777777" w:rsidR="00A06938" w:rsidRPr="000340C1" w:rsidRDefault="00A06938" w:rsidP="00947ECC">
      <w:pPr>
        <w:pStyle w:val="NCHRPParagraph"/>
        <w:numPr>
          <w:ilvl w:val="0"/>
          <w:numId w:val="11"/>
        </w:numPr>
      </w:pPr>
      <w:r w:rsidRPr="000340C1">
        <w:t>DOT performance metrics.</w:t>
      </w:r>
    </w:p>
    <w:p w14:paraId="1167A19B" w14:textId="77777777" w:rsidR="00A06938" w:rsidRPr="000340C1" w:rsidRDefault="00A06938" w:rsidP="00947ECC">
      <w:pPr>
        <w:pStyle w:val="NCHRPParagraph"/>
        <w:numPr>
          <w:ilvl w:val="0"/>
          <w:numId w:val="11"/>
        </w:numPr>
      </w:pPr>
      <w:r w:rsidRPr="000340C1">
        <w:t>Snow/ice/wind concerns.</w:t>
      </w:r>
    </w:p>
    <w:p w14:paraId="2ED4AA08" w14:textId="77777777" w:rsidR="00071433" w:rsidRPr="00A10DE6" w:rsidRDefault="00071433" w:rsidP="00947ECC">
      <w:pPr>
        <w:spacing w:after="120"/>
      </w:pPr>
    </w:p>
    <w:p w14:paraId="41447381" w14:textId="6B83719D" w:rsidR="00071433" w:rsidRDefault="00FD5017" w:rsidP="00947ECC">
      <w:pPr>
        <w:pStyle w:val="Heading2"/>
        <w:spacing w:before="0" w:after="120"/>
        <w:ind w:firstLine="0"/>
      </w:pPr>
      <w:bookmarkStart w:id="24" w:name="_Toc517421667"/>
      <w:bookmarkStart w:id="25" w:name="_Toc512242640"/>
      <w:bookmarkEnd w:id="23"/>
      <w:r>
        <w:t>Research Methodology</w:t>
      </w:r>
      <w:bookmarkEnd w:id="24"/>
      <w:r>
        <w:t xml:space="preserve"> </w:t>
      </w:r>
      <w:bookmarkEnd w:id="25"/>
    </w:p>
    <w:p w14:paraId="6E930B0A" w14:textId="6FB81A30" w:rsidR="00A06938" w:rsidRDefault="00A06938" w:rsidP="00947ECC">
      <w:pPr>
        <w:pStyle w:val="BodyText"/>
        <w:ind w:firstLine="0"/>
      </w:pPr>
      <w:r>
        <w:t>The research approach for this project included a detailed literature review, review of state transportation agency vegetation management programs, and survey of practice with select follow-up interviews. The identification and development of guidance material involved a project effort with the following six task</w:t>
      </w:r>
      <w:r w:rsidR="00F6038A">
        <w:t>s</w:t>
      </w:r>
      <w:r>
        <w:t xml:space="preserve">: </w:t>
      </w:r>
    </w:p>
    <w:p w14:paraId="1A1B680F" w14:textId="77777777" w:rsidR="00A06938" w:rsidRDefault="00A06938" w:rsidP="00947ECC">
      <w:pPr>
        <w:pStyle w:val="BodyText"/>
        <w:numPr>
          <w:ilvl w:val="0"/>
          <w:numId w:val="10"/>
        </w:numPr>
        <w:spacing w:after="0"/>
      </w:pPr>
      <w:r>
        <w:t>Task 1: Conduct Literature Review.</w:t>
      </w:r>
    </w:p>
    <w:p w14:paraId="2873D0CE" w14:textId="77777777" w:rsidR="00A06938" w:rsidRDefault="00A06938" w:rsidP="00947ECC">
      <w:pPr>
        <w:pStyle w:val="BodyText"/>
        <w:numPr>
          <w:ilvl w:val="0"/>
          <w:numId w:val="10"/>
        </w:numPr>
        <w:spacing w:after="0"/>
      </w:pPr>
      <w:r>
        <w:t>Task 2: Conduct Survey of Practice</w:t>
      </w:r>
    </w:p>
    <w:p w14:paraId="7E1E4201" w14:textId="77777777" w:rsidR="00A06938" w:rsidRDefault="00A06938" w:rsidP="00947ECC">
      <w:pPr>
        <w:pStyle w:val="BodyText"/>
        <w:numPr>
          <w:ilvl w:val="0"/>
          <w:numId w:val="10"/>
        </w:numPr>
        <w:spacing w:after="0"/>
      </w:pPr>
      <w:r>
        <w:t>Task 3: Prepare Interim Report, Annotated Outline for Guidelines, and Phase II Work Plan.</w:t>
      </w:r>
    </w:p>
    <w:p w14:paraId="69D71207" w14:textId="77777777" w:rsidR="00A06938" w:rsidRDefault="00A06938" w:rsidP="00947ECC">
      <w:pPr>
        <w:pStyle w:val="BodyText"/>
        <w:numPr>
          <w:ilvl w:val="0"/>
          <w:numId w:val="10"/>
        </w:numPr>
        <w:spacing w:after="0"/>
      </w:pPr>
      <w:r>
        <w:t>Task 4: Develop Guidelines</w:t>
      </w:r>
    </w:p>
    <w:p w14:paraId="7ADB8582" w14:textId="77777777" w:rsidR="00A06938" w:rsidRDefault="00A06938" w:rsidP="00947ECC">
      <w:pPr>
        <w:pStyle w:val="BodyText"/>
        <w:numPr>
          <w:ilvl w:val="0"/>
          <w:numId w:val="10"/>
        </w:numPr>
        <w:spacing w:after="0"/>
      </w:pPr>
      <w:r>
        <w:t>Task 5: Develop Interactive Tool</w:t>
      </w:r>
    </w:p>
    <w:p w14:paraId="529DCCCD" w14:textId="77777777" w:rsidR="00A06938" w:rsidRDefault="00A06938" w:rsidP="00947ECC">
      <w:pPr>
        <w:pStyle w:val="BodyText"/>
        <w:numPr>
          <w:ilvl w:val="0"/>
          <w:numId w:val="10"/>
        </w:numPr>
        <w:spacing w:after="0"/>
      </w:pPr>
      <w:r>
        <w:t>Task 6: Prepare Final Deliverables.</w:t>
      </w:r>
    </w:p>
    <w:p w14:paraId="1960285B" w14:textId="77777777" w:rsidR="00947ECC" w:rsidRDefault="00947ECC" w:rsidP="00947ECC">
      <w:pPr>
        <w:pStyle w:val="BodyText"/>
      </w:pPr>
    </w:p>
    <w:p w14:paraId="0AC6C8FD" w14:textId="6AE975FC" w:rsidR="00A06938" w:rsidRDefault="00A06938" w:rsidP="00947ECC">
      <w:pPr>
        <w:pStyle w:val="BodyText"/>
      </w:pPr>
      <w:r>
        <w:t>The tasks for this project divided between two phases.</w:t>
      </w:r>
      <w:r w:rsidR="0000481D">
        <w:t xml:space="preserve"> Phase I consists</w:t>
      </w:r>
      <w:r>
        <w:t xml:space="preserve"> of Tasks 1 through 3</w:t>
      </w:r>
      <w:r w:rsidR="0000481D">
        <w:t xml:space="preserve">. </w:t>
      </w:r>
      <w:r>
        <w:t xml:space="preserve">Phase II </w:t>
      </w:r>
      <w:r w:rsidR="0000481D">
        <w:t xml:space="preserve">consists </w:t>
      </w:r>
      <w:r>
        <w:t>of Tasks 4 through 6.</w:t>
      </w:r>
    </w:p>
    <w:p w14:paraId="071956B3" w14:textId="77777777" w:rsidR="00A06938" w:rsidRDefault="00A06938" w:rsidP="00947ECC">
      <w:pPr>
        <w:pStyle w:val="Heading3"/>
        <w:spacing w:before="0"/>
        <w:ind w:firstLine="0"/>
      </w:pPr>
      <w:bookmarkStart w:id="26" w:name="_Toc517421668"/>
      <w:r>
        <w:lastRenderedPageBreak/>
        <w:t>Phase I</w:t>
      </w:r>
      <w:bookmarkEnd w:id="26"/>
    </w:p>
    <w:p w14:paraId="721FBAC2" w14:textId="77777777" w:rsidR="00A06938" w:rsidRDefault="00A06938" w:rsidP="00947ECC">
      <w:pPr>
        <w:pStyle w:val="Heading4"/>
        <w:spacing w:before="0"/>
        <w:ind w:firstLine="0"/>
      </w:pPr>
      <w:r>
        <w:t>Task 1. Conduct Literature Review</w:t>
      </w:r>
    </w:p>
    <w:p w14:paraId="464CAB59" w14:textId="77777777" w:rsidR="00A06938" w:rsidRPr="0022581A" w:rsidRDefault="00A06938" w:rsidP="00947ECC">
      <w:pPr>
        <w:pStyle w:val="BodyText"/>
        <w:ind w:firstLine="0"/>
      </w:pPr>
      <w:r>
        <w:t xml:space="preserve">In Task 1, the research team conducted a review of relevant research associated with the effects of reduced mowing and managed succession of vegetation outside the safety clear zone. The research team also gathered state DOT documents pertaining to </w:t>
      </w:r>
      <w:r w:rsidRPr="0022581A">
        <w:t>plans, policies and procedures for roadside vegetation management.</w:t>
      </w:r>
      <w:r>
        <w:t xml:space="preserve"> </w:t>
      </w:r>
    </w:p>
    <w:p w14:paraId="37E31FC3" w14:textId="77777777" w:rsidR="00A06938" w:rsidRDefault="00A06938" w:rsidP="00947ECC">
      <w:pPr>
        <w:pStyle w:val="Heading4"/>
        <w:spacing w:before="0"/>
        <w:ind w:firstLine="0"/>
      </w:pPr>
      <w:r>
        <w:t>Task 2. Conduct Survey of Practice</w:t>
      </w:r>
    </w:p>
    <w:p w14:paraId="1F46450C" w14:textId="601851EB" w:rsidR="00A06938" w:rsidRDefault="00A06938" w:rsidP="00947ECC">
      <w:pPr>
        <w:pStyle w:val="BodyText"/>
        <w:ind w:firstLine="0"/>
      </w:pPr>
      <w:r>
        <w:t xml:space="preserve">The project team developed an online survey instrument for Task 2 to determine state DOT mowing and roadside management practices and to obtain cost /benefit differentials between routine mowing, reduced mowing, and managed succession to the extent available.  Identified states implementing </w:t>
      </w:r>
      <w:r w:rsidRPr="00212EBA">
        <w:t>managed succession practices on a state and</w:t>
      </w:r>
      <w:r>
        <w:t>/or</w:t>
      </w:r>
      <w:r w:rsidRPr="00212EBA">
        <w:t xml:space="preserve"> local level</w:t>
      </w:r>
      <w:r>
        <w:t xml:space="preserve"> received follow-up interviews</w:t>
      </w:r>
      <w:r w:rsidRPr="00212EBA">
        <w:t>.</w:t>
      </w:r>
      <w:r>
        <w:t xml:space="preserve"> </w:t>
      </w:r>
      <w:r w:rsidR="00716782">
        <w:t xml:space="preserve">The research team sent an email </w:t>
      </w:r>
      <w:r>
        <w:t xml:space="preserve">invitation to </w:t>
      </w:r>
      <w:r w:rsidR="00716782">
        <w:t>s</w:t>
      </w:r>
      <w:r>
        <w:t>tate transportation agency contacts for roadside vegetation management</w:t>
      </w:r>
      <w:r w:rsidR="00716782">
        <w:t xml:space="preserve"> requesting their participation</w:t>
      </w:r>
      <w:r>
        <w:t xml:space="preserve">. Appendix A includes the survey instrument. </w:t>
      </w:r>
    </w:p>
    <w:p w14:paraId="031174C5" w14:textId="77777777" w:rsidR="00A06938" w:rsidRDefault="00A06938" w:rsidP="00947ECC">
      <w:pPr>
        <w:pStyle w:val="Heading4"/>
        <w:spacing w:before="0"/>
        <w:ind w:firstLine="0"/>
      </w:pPr>
      <w:r>
        <w:t>Task 3: Prepare Interim Report, Annotated Outline for Guidelines, and Phase II Work Plan</w:t>
      </w:r>
    </w:p>
    <w:p w14:paraId="4FB94AFC" w14:textId="77777777" w:rsidR="00A06938" w:rsidRPr="00A466B6" w:rsidRDefault="00A06938" w:rsidP="00947ECC">
      <w:pPr>
        <w:pStyle w:val="BodyText"/>
        <w:ind w:firstLine="0"/>
      </w:pPr>
      <w:r>
        <w:t>The Interim Report reflects the work conducted thus far on the project including the literature review of available research and existing state DOT practices, and the results of the survey thus far. The annotated outline describes the format for the online guidance tool and suggestions for inclusion. The Phase II work Plan outlines the next steps for Tasks 4, 5, and 6. This includes development of the guidelines and online guidance tool.</w:t>
      </w:r>
    </w:p>
    <w:p w14:paraId="19FB20DE" w14:textId="77777777" w:rsidR="00A06938" w:rsidRDefault="00A06938" w:rsidP="00947ECC">
      <w:pPr>
        <w:pStyle w:val="Heading3"/>
        <w:spacing w:before="0"/>
        <w:ind w:firstLine="0"/>
      </w:pPr>
      <w:bookmarkStart w:id="27" w:name="_Toc517421669"/>
      <w:r>
        <w:t>Phase II</w:t>
      </w:r>
      <w:bookmarkEnd w:id="27"/>
    </w:p>
    <w:p w14:paraId="52289C3F" w14:textId="77777777" w:rsidR="00A06938" w:rsidRPr="00F1427E" w:rsidRDefault="00A06938" w:rsidP="00947ECC">
      <w:pPr>
        <w:pStyle w:val="BodyText"/>
        <w:ind w:firstLine="0"/>
      </w:pPr>
      <w:r w:rsidRPr="00F1427E">
        <w:t>The Phase II Work Plan incorporates feedback from the panel received either via written comments or during the panel meeting.</w:t>
      </w:r>
    </w:p>
    <w:p w14:paraId="7AFEEE2E" w14:textId="77777777" w:rsidR="00A06938" w:rsidRDefault="00A06938" w:rsidP="00947ECC">
      <w:pPr>
        <w:pStyle w:val="Heading4"/>
        <w:spacing w:before="0"/>
        <w:ind w:firstLine="0"/>
      </w:pPr>
      <w:r>
        <w:t>Task 4: Develop Guidelines</w:t>
      </w:r>
    </w:p>
    <w:p w14:paraId="21045DFD" w14:textId="0D54A6BC" w:rsidR="00A06938" w:rsidRDefault="00A06938" w:rsidP="00947ECC">
      <w:pPr>
        <w:pStyle w:val="BodyText"/>
        <w:ind w:firstLine="0"/>
      </w:pPr>
      <w:r w:rsidRPr="00F1427E">
        <w:t xml:space="preserve">The Guidelines should reflect a system perspective where the anticipated use by various user groups for the corridor is considered. It is a goal of the research team to make the guidelines user friendly and application oriented. Guidelines will </w:t>
      </w:r>
      <w:r w:rsidR="00716782">
        <w:t>include</w:t>
      </w:r>
      <w:r w:rsidRPr="00F1427E">
        <w:t xml:space="preserve"> both the reconstruction and new construction situations and will address the subject areas listed in the project objectives. </w:t>
      </w:r>
    </w:p>
    <w:p w14:paraId="093BA61F" w14:textId="77777777" w:rsidR="00A06938" w:rsidRDefault="00A06938" w:rsidP="00947ECC">
      <w:pPr>
        <w:pStyle w:val="Heading4"/>
        <w:spacing w:before="0"/>
        <w:ind w:firstLine="0"/>
      </w:pPr>
      <w:r>
        <w:t>Task 5: Develop Interactive Tool</w:t>
      </w:r>
    </w:p>
    <w:p w14:paraId="5060AA7C" w14:textId="77777777" w:rsidR="00A06938" w:rsidRPr="00360D7B" w:rsidRDefault="00A06938" w:rsidP="00947ECC">
      <w:pPr>
        <w:pStyle w:val="BodyText"/>
        <w:ind w:firstLine="0"/>
      </w:pPr>
      <w:r w:rsidRPr="00360D7B">
        <w:t xml:space="preserve">This practical and user-friendly document will provide recommendations to transportation and environmental agencies regarding the cost/benefits of reduced roadside maintenance operations. The Project Team will develop an Excel®-based smart interactive tool or web-based interactive tool to assist analysts in application of the Guidelines developed in Task 3. To accommodate various input data needs, this tool will have inputs for required data elements and optional data elements. The Interactive Tool will be configured so the users can use default values for some inputs such as direct labor, equipment, materials, and management/planning costs, or provide values for these inputs if desired. The Interactive Tool will compute several measures of comparative cost-effectiveness, including benefit-cost ratio, and incremental benefit-cost ratio. The Project Team will prepare an instruction manual on the developed Interactive Tool.  </w:t>
      </w:r>
    </w:p>
    <w:p w14:paraId="27792BDE" w14:textId="370C38D4" w:rsidR="00A06938" w:rsidRDefault="00A06938" w:rsidP="00947ECC">
      <w:pPr>
        <w:pStyle w:val="Heading4"/>
        <w:spacing w:before="0"/>
        <w:ind w:firstLine="0"/>
      </w:pPr>
      <w:r>
        <w:lastRenderedPageBreak/>
        <w:t>Task 6: Prepare Final Deliverables</w:t>
      </w:r>
    </w:p>
    <w:p w14:paraId="6E94AECD" w14:textId="77777777" w:rsidR="00A06938" w:rsidRDefault="00A06938" w:rsidP="00947ECC">
      <w:pPr>
        <w:pStyle w:val="BodyText"/>
        <w:ind w:firstLine="0"/>
      </w:pPr>
      <w:r>
        <w:t xml:space="preserve">Preparation of the final project deliverables includes the project report, Guidelines, Interactive Tool and an electronic presentation of the guidelines and interactive tool adaptable for specific audiences. </w:t>
      </w:r>
      <w:r w:rsidRPr="009E635F">
        <w:t>The results from this research will further the state of the practice on managed succession that best serve the goals of sustainable roadside</w:t>
      </w:r>
      <w:r>
        <w:t>s</w:t>
      </w:r>
      <w:r w:rsidRPr="009E635F">
        <w:t>. The findings from this research can improve and result in a more consistent and efficient manner of selecting treatments. It will produce practical and immediately usable results for implementation by planning, design, and operations staff in state and city DOTs and metropolitan planning organizations.</w:t>
      </w:r>
    </w:p>
    <w:p w14:paraId="746342B5" w14:textId="77777777" w:rsidR="00FD5017" w:rsidRPr="00FD5017" w:rsidRDefault="00FD5017" w:rsidP="00FD5017"/>
    <w:p w14:paraId="7A0FE8A9" w14:textId="77777777" w:rsidR="00071433" w:rsidRPr="00500CCA" w:rsidRDefault="00071433" w:rsidP="00071433">
      <w:pPr>
        <w:keepNext/>
        <w:keepLines/>
        <w:rPr>
          <w:rFonts w:cs="Times New Roman"/>
          <w:highlight w:val="red"/>
        </w:rPr>
      </w:pPr>
    </w:p>
    <w:p w14:paraId="4F5DA291" w14:textId="77777777" w:rsidR="00071433" w:rsidRDefault="00071433" w:rsidP="00071433">
      <w:pPr>
        <w:pStyle w:val="NCHRPParagraph"/>
        <w:sectPr w:rsidR="00071433" w:rsidSect="00857DAD">
          <w:headerReference w:type="even" r:id="rId20"/>
          <w:headerReference w:type="default" r:id="rId21"/>
          <w:footerReference w:type="default" r:id="rId22"/>
          <w:endnotePr>
            <w:numFmt w:val="decimal"/>
          </w:endnotePr>
          <w:pgSz w:w="12240" w:h="15840"/>
          <w:pgMar w:top="1440" w:right="1440" w:bottom="1440" w:left="1440" w:header="720" w:footer="720" w:gutter="0"/>
          <w:pgNumType w:start="1"/>
          <w:cols w:space="720"/>
          <w:docGrid w:linePitch="360"/>
        </w:sectPr>
      </w:pPr>
    </w:p>
    <w:p w14:paraId="6F2A6624" w14:textId="13C1C379" w:rsidR="00156530" w:rsidRDefault="00026959" w:rsidP="00191779">
      <w:pPr>
        <w:pStyle w:val="Heading1"/>
      </w:pPr>
      <w:bookmarkStart w:id="28" w:name="_Toc511909086"/>
      <w:bookmarkStart w:id="29" w:name="_Toc512242641"/>
      <w:bookmarkStart w:id="30" w:name="_Toc517421670"/>
      <w:r>
        <w:lastRenderedPageBreak/>
        <w:t>CHAPTER 2</w:t>
      </w:r>
      <w:r w:rsidR="00156530">
        <w:t xml:space="preserve">. Review of </w:t>
      </w:r>
      <w:bookmarkEnd w:id="28"/>
      <w:bookmarkEnd w:id="29"/>
      <w:r w:rsidR="00B358FC">
        <w:t>Literature</w:t>
      </w:r>
      <w:bookmarkEnd w:id="30"/>
    </w:p>
    <w:p w14:paraId="42156E52" w14:textId="052283B6" w:rsidR="0022477A" w:rsidRDefault="0022477A" w:rsidP="00E34907">
      <w:pPr>
        <w:pStyle w:val="Heading2"/>
        <w:spacing w:before="120" w:after="120"/>
        <w:ind w:firstLine="0"/>
      </w:pPr>
      <w:bookmarkStart w:id="31" w:name="_Toc512242643"/>
      <w:bookmarkStart w:id="32" w:name="_Toc517421671"/>
      <w:r w:rsidRPr="00DF720A">
        <w:t>Overview</w:t>
      </w:r>
      <w:bookmarkEnd w:id="31"/>
      <w:bookmarkEnd w:id="32"/>
      <w:r>
        <w:t xml:space="preserve"> </w:t>
      </w:r>
    </w:p>
    <w:p w14:paraId="59ADA3C2" w14:textId="64750726" w:rsidR="00E34907" w:rsidRPr="004F3BDC" w:rsidRDefault="00873F84" w:rsidP="00E34907">
      <w:pPr>
        <w:pStyle w:val="BodyText"/>
        <w:ind w:firstLine="0"/>
      </w:pPr>
      <w:r w:rsidRPr="004F3BDC">
        <w:t xml:space="preserve">The roadside vegetation management requires a high level of expertise and resources to plan, design, construct, and maintain the roadside environment. The benefits of the roadside vegetation management concern the roadside safety, environmental </w:t>
      </w:r>
      <w:r w:rsidR="00E34907" w:rsidRPr="004F3BDC">
        <w:t xml:space="preserve">and ecological </w:t>
      </w:r>
      <w:r w:rsidRPr="004F3BDC">
        <w:t xml:space="preserve">impacts, </w:t>
      </w:r>
      <w:r w:rsidR="00E34907" w:rsidRPr="004F3BDC">
        <w:t xml:space="preserve">economic benefits, erosion control, </w:t>
      </w:r>
      <w:r w:rsidRPr="004F3BDC">
        <w:t xml:space="preserve">public relations and aesthetics. </w:t>
      </w:r>
      <w:r w:rsidR="00E34907" w:rsidRPr="004F3BDC">
        <w:t xml:space="preserve">A review of the literature and an </w:t>
      </w:r>
      <w:r w:rsidR="00077DB6" w:rsidRPr="004F3BDC">
        <w:t>i</w:t>
      </w:r>
      <w:r w:rsidR="00E34907" w:rsidRPr="004F3BDC">
        <w:t xml:space="preserve">nternet search undertaken for this project yielded information relating to roadside vegetation management. The literature review included examination of conventional research studies and readily available documents from state DOTs. This chapter divides the literature review into </w:t>
      </w:r>
      <w:r w:rsidR="00025AD2">
        <w:t>four</w:t>
      </w:r>
      <w:r w:rsidR="001B096B">
        <w:t xml:space="preserve"> </w:t>
      </w:r>
      <w:r w:rsidR="00E34907" w:rsidRPr="004F3BDC">
        <w:t xml:space="preserve">major sections: 1) safety, 2) ecology, </w:t>
      </w:r>
      <w:r w:rsidR="00025AD2">
        <w:t xml:space="preserve">3) management, </w:t>
      </w:r>
      <w:r w:rsidR="001B096B">
        <w:t xml:space="preserve">and </w:t>
      </w:r>
      <w:r w:rsidR="00025AD2">
        <w:t>4</w:t>
      </w:r>
      <w:r w:rsidR="00E34907" w:rsidRPr="004F3BDC">
        <w:t>) economy</w:t>
      </w:r>
      <w:r w:rsidR="001B096B">
        <w:t>.</w:t>
      </w:r>
    </w:p>
    <w:p w14:paraId="064625F6" w14:textId="441EF0CB" w:rsidR="006F28C8" w:rsidRPr="004F3BDC" w:rsidRDefault="006F28C8" w:rsidP="006F28C8">
      <w:pPr>
        <w:pStyle w:val="Heading2"/>
        <w:spacing w:before="120" w:after="120"/>
        <w:ind w:firstLine="0"/>
      </w:pPr>
      <w:bookmarkStart w:id="33" w:name="_Toc517421672"/>
      <w:r w:rsidRPr="004F3BDC">
        <w:t>SAFETY</w:t>
      </w:r>
      <w:bookmarkEnd w:id="33"/>
      <w:r w:rsidRPr="004F3BDC">
        <w:t xml:space="preserve"> </w:t>
      </w:r>
    </w:p>
    <w:p w14:paraId="58DF40A9" w14:textId="79314E32" w:rsidR="00E34907" w:rsidRPr="004F3BDC" w:rsidRDefault="006F28C8" w:rsidP="006F28C8">
      <w:pPr>
        <w:ind w:firstLine="0"/>
      </w:pPr>
      <w:r w:rsidRPr="004F3BDC">
        <w:t xml:space="preserve">Safety </w:t>
      </w:r>
      <w:r w:rsidR="00395D1D" w:rsidRPr="004F3BDC">
        <w:t>is considered as the top priority</w:t>
      </w:r>
      <w:r w:rsidRPr="004F3BDC">
        <w:t xml:space="preserve"> in roadside vegetation management. Effective vegetation management reduces the risk of functional or structural failure </w:t>
      </w:r>
      <w:r w:rsidR="00395D1D" w:rsidRPr="004F3BDC">
        <w:t>that</w:t>
      </w:r>
      <w:r w:rsidRPr="004F3BDC">
        <w:t xml:space="preserve"> may contribute to </w:t>
      </w:r>
      <w:r w:rsidR="00395D1D" w:rsidRPr="004F3BDC">
        <w:t>crash or near crash outcomes</w:t>
      </w:r>
      <w:r w:rsidRPr="004F3BDC">
        <w:t xml:space="preserve">. Effective vegetation management will help </w:t>
      </w:r>
      <w:r w:rsidR="00395D1D" w:rsidRPr="004F3BDC">
        <w:t>in improving sight distan</w:t>
      </w:r>
      <w:r w:rsidR="00436642" w:rsidRPr="004F3BDC">
        <w:t>c</w:t>
      </w:r>
      <w:r w:rsidR="00395D1D" w:rsidRPr="004F3BDC">
        <w:t>e</w:t>
      </w:r>
      <w:r w:rsidRPr="004F3BDC">
        <w:t xml:space="preserve"> and will reduce </w:t>
      </w:r>
      <w:r w:rsidR="00395D1D" w:rsidRPr="004F3BDC">
        <w:t xml:space="preserve">roadway departure crash and crash induced severities. </w:t>
      </w:r>
    </w:p>
    <w:p w14:paraId="2EA576CB" w14:textId="44F75E48" w:rsidR="006F28C8" w:rsidRPr="004F3BDC" w:rsidRDefault="006F28C8" w:rsidP="006F28C8">
      <w:pPr>
        <w:pStyle w:val="Heading3"/>
        <w:ind w:firstLine="0"/>
      </w:pPr>
      <w:bookmarkStart w:id="34" w:name="_Toc517421673"/>
      <w:r w:rsidRPr="004F3BDC">
        <w:t>Sight Distance</w:t>
      </w:r>
      <w:bookmarkEnd w:id="34"/>
    </w:p>
    <w:p w14:paraId="355B9073" w14:textId="533659EB" w:rsidR="006F28C8" w:rsidRPr="004F3BDC" w:rsidRDefault="00395D1D" w:rsidP="006F28C8">
      <w:pPr>
        <w:ind w:firstLine="0"/>
      </w:pPr>
      <w:r w:rsidRPr="004F3BDC">
        <w:t xml:space="preserve">Sight distance is the length of roadway visible to a traveling driver. A safe sight distance is the distance needed by a traveling driver on a roadway to verify that the road is obstruction free and avoid any conflict by seeing other vehicles, signs, fixtures, animals, and people beside the road. Roadway curves and vegetation can reduce sight distance. </w:t>
      </w:r>
      <w:r w:rsidR="006F28C8" w:rsidRPr="004F3BDC">
        <w:t xml:space="preserve">When visibility of fixtures </w:t>
      </w:r>
      <w:r w:rsidR="00436642" w:rsidRPr="004F3BDC">
        <w:t xml:space="preserve">due to vegetation growth </w:t>
      </w:r>
      <w:r w:rsidR="006F28C8" w:rsidRPr="004F3BDC">
        <w:t xml:space="preserve">is </w:t>
      </w:r>
      <w:r w:rsidRPr="004F3BDC">
        <w:t>obstructed</w:t>
      </w:r>
      <w:r w:rsidR="006F28C8" w:rsidRPr="004F3BDC">
        <w:t xml:space="preserve">, it results in unsafe </w:t>
      </w:r>
      <w:r w:rsidRPr="004F3BDC">
        <w:t>driving conditions</w:t>
      </w:r>
      <w:r w:rsidR="00436642" w:rsidRPr="004F3BDC">
        <w:t xml:space="preserve"> </w:t>
      </w:r>
      <w:r w:rsidR="00436642" w:rsidRPr="004F3BDC">
        <w:rPr>
          <w:i/>
        </w:rPr>
        <w:t>(</w:t>
      </w:r>
      <w:r w:rsidR="00FF3957">
        <w:rPr>
          <w:i/>
        </w:rPr>
        <w:t>4</w:t>
      </w:r>
      <w:r w:rsidR="00436642" w:rsidRPr="004F3BDC">
        <w:rPr>
          <w:i/>
        </w:rPr>
        <w:t>)</w:t>
      </w:r>
      <w:r w:rsidRPr="004F3BDC">
        <w:rPr>
          <w:i/>
        </w:rPr>
        <w:t xml:space="preserve">. </w:t>
      </w:r>
    </w:p>
    <w:p w14:paraId="212015DA" w14:textId="356A9169" w:rsidR="006F28C8" w:rsidRPr="004F3BDC" w:rsidRDefault="006F28C8" w:rsidP="006F28C8">
      <w:pPr>
        <w:pStyle w:val="Heading3"/>
        <w:ind w:firstLine="0"/>
      </w:pPr>
      <w:bookmarkStart w:id="35" w:name="_Toc517421674"/>
      <w:r w:rsidRPr="004F3BDC">
        <w:t>Roadway Departure</w:t>
      </w:r>
      <w:r w:rsidR="001B096B">
        <w:t xml:space="preserve"> Crashes</w:t>
      </w:r>
      <w:bookmarkEnd w:id="35"/>
    </w:p>
    <w:p w14:paraId="4A400ADC" w14:textId="692FE70B" w:rsidR="006F28C8" w:rsidRPr="004F3BDC" w:rsidRDefault="000A0B83" w:rsidP="006F28C8">
      <w:pPr>
        <w:ind w:firstLine="0"/>
      </w:pPr>
      <w:r w:rsidRPr="004F3BDC">
        <w:t xml:space="preserve">According to FHWA, roadway departure crash is a crash in which a vehicle crosses an edge line, a center line, or leaves the traveled way. Roadside fixed objects </w:t>
      </w:r>
      <w:r w:rsidR="008756CA">
        <w:t xml:space="preserve">can </w:t>
      </w:r>
      <w:r w:rsidR="006F28C8" w:rsidRPr="004F3BDC">
        <w:t xml:space="preserve">pose a major hazard to highway users. Identification and removal or pruning of hazardous trees or brush </w:t>
      </w:r>
      <w:r w:rsidRPr="004F3BDC">
        <w:t>can reduce roadway departure crashes</w:t>
      </w:r>
      <w:r w:rsidR="006F28C8" w:rsidRPr="004F3BDC">
        <w:t>.</w:t>
      </w:r>
    </w:p>
    <w:p w14:paraId="278D8D9D" w14:textId="1205147C" w:rsidR="00E328A5" w:rsidRPr="004F3BDC" w:rsidRDefault="00E328A5" w:rsidP="006F28C8">
      <w:pPr>
        <w:ind w:firstLine="0"/>
      </w:pPr>
    </w:p>
    <w:p w14:paraId="08EF2B48" w14:textId="070E44CD" w:rsidR="00E328A5" w:rsidRPr="004F3BDC" w:rsidRDefault="00E328A5" w:rsidP="00E328A5">
      <w:pPr>
        <w:spacing w:after="120"/>
        <w:rPr>
          <w:rFonts w:cstheme="minorHAnsi"/>
          <w:szCs w:val="24"/>
        </w:rPr>
      </w:pPr>
      <w:r w:rsidRPr="004F3BDC">
        <w:rPr>
          <w:rFonts w:cstheme="minorHAnsi"/>
          <w:szCs w:val="24"/>
        </w:rPr>
        <w:t xml:space="preserve">While roadside vegetation provides environmental benefits, higher severity of </w:t>
      </w:r>
      <w:r w:rsidR="007529D9" w:rsidRPr="004F3BDC">
        <w:rPr>
          <w:rFonts w:cstheme="minorHAnsi"/>
          <w:szCs w:val="24"/>
        </w:rPr>
        <w:t>roadway departu</w:t>
      </w:r>
      <w:r w:rsidR="00FC1F5C" w:rsidRPr="004F3BDC">
        <w:rPr>
          <w:rFonts w:cstheme="minorHAnsi"/>
          <w:szCs w:val="24"/>
        </w:rPr>
        <w:t>re</w:t>
      </w:r>
      <w:r w:rsidRPr="004F3BDC">
        <w:rPr>
          <w:rFonts w:cstheme="minorHAnsi"/>
          <w:szCs w:val="24"/>
        </w:rPr>
        <w:t xml:space="preserve"> crashes may result from tree </w:t>
      </w:r>
      <w:r w:rsidR="000A0B83" w:rsidRPr="004F3BDC">
        <w:rPr>
          <w:rFonts w:cstheme="minorHAnsi"/>
          <w:szCs w:val="24"/>
        </w:rPr>
        <w:t>associated collisions</w:t>
      </w:r>
      <w:r w:rsidRPr="004F3BDC">
        <w:rPr>
          <w:rFonts w:cstheme="minorHAnsi"/>
          <w:szCs w:val="24"/>
        </w:rPr>
        <w:t xml:space="preserve">. </w:t>
      </w:r>
      <w:r w:rsidR="000A0B83" w:rsidRPr="004F3BDC">
        <w:rPr>
          <w:rFonts w:cstheme="minorHAnsi"/>
          <w:szCs w:val="24"/>
        </w:rPr>
        <w:t>Fitzpatrick et al.</w:t>
      </w:r>
      <w:r w:rsidRPr="004F3BDC">
        <w:rPr>
          <w:rFonts w:cstheme="minorHAnsi"/>
          <w:szCs w:val="24"/>
        </w:rPr>
        <w:t xml:space="preserve"> designed a driver simulation experiment to investigate how the participants respond to the size of </w:t>
      </w:r>
      <w:r w:rsidRPr="004F3BDC">
        <w:rPr>
          <w:rFonts w:cstheme="minorHAnsi"/>
          <w:noProof/>
          <w:szCs w:val="24"/>
        </w:rPr>
        <w:t>clear</w:t>
      </w:r>
      <w:r w:rsidRPr="004F3BDC">
        <w:rPr>
          <w:rFonts w:cstheme="minorHAnsi"/>
          <w:szCs w:val="24"/>
        </w:rPr>
        <w:t xml:space="preserve"> zones and vegetation density at roadsides, as well as the presence of utility poles </w:t>
      </w:r>
      <w:r w:rsidR="0009704C">
        <w:rPr>
          <w:rFonts w:cstheme="minorHAnsi"/>
          <w:szCs w:val="24"/>
        </w:rPr>
        <w:t>(</w:t>
      </w:r>
      <w:r w:rsidR="00FF3957">
        <w:rPr>
          <w:rFonts w:cstheme="minorHAnsi"/>
          <w:i/>
          <w:szCs w:val="24"/>
        </w:rPr>
        <w:t>5</w:t>
      </w:r>
      <w:r w:rsidRPr="004F3BDC">
        <w:rPr>
          <w:rFonts w:cstheme="minorHAnsi"/>
          <w:i/>
          <w:szCs w:val="24"/>
        </w:rPr>
        <w:t>)</w:t>
      </w:r>
      <w:r w:rsidRPr="004F3BDC">
        <w:rPr>
          <w:rFonts w:cstheme="minorHAnsi"/>
          <w:i/>
          <w:noProof/>
          <w:szCs w:val="24"/>
        </w:rPr>
        <w:t>.</w:t>
      </w:r>
      <w:r w:rsidRPr="004F3BDC">
        <w:rPr>
          <w:rFonts w:cstheme="minorHAnsi"/>
          <w:noProof/>
          <w:szCs w:val="24"/>
        </w:rPr>
        <w:t xml:space="preserve"> The</w:t>
      </w:r>
      <w:r w:rsidRPr="004F3BDC">
        <w:rPr>
          <w:rFonts w:cstheme="minorHAnsi"/>
          <w:szCs w:val="24"/>
        </w:rPr>
        <w:t xml:space="preserve"> result of this study demonstrated the relationship between clear </w:t>
      </w:r>
      <w:r w:rsidR="007529D9" w:rsidRPr="004F3BDC">
        <w:rPr>
          <w:rFonts w:cstheme="minorHAnsi"/>
          <w:szCs w:val="24"/>
        </w:rPr>
        <w:t xml:space="preserve">zone design and driver behavior. </w:t>
      </w:r>
      <w:r w:rsidRPr="004F3BDC">
        <w:rPr>
          <w:rFonts w:cstheme="minorHAnsi"/>
          <w:szCs w:val="24"/>
        </w:rPr>
        <w:t>Drivers tend to drive their vehicle</w:t>
      </w:r>
      <w:r w:rsidR="000A0B83" w:rsidRPr="004F3BDC">
        <w:rPr>
          <w:rFonts w:cstheme="minorHAnsi"/>
          <w:szCs w:val="24"/>
        </w:rPr>
        <w:t>s</w:t>
      </w:r>
      <w:r w:rsidRPr="004F3BDC">
        <w:rPr>
          <w:rFonts w:cstheme="minorHAnsi"/>
          <w:szCs w:val="24"/>
        </w:rPr>
        <w:t xml:space="preserve"> closer to the edge line as the clear zone size increased for constant dense vegetation. </w:t>
      </w:r>
      <w:r w:rsidR="00BF5F3F" w:rsidRPr="004F3BDC">
        <w:rPr>
          <w:rFonts w:cstheme="minorHAnsi"/>
          <w:szCs w:val="24"/>
        </w:rPr>
        <w:t>Other studies also showed</w:t>
      </w:r>
      <w:r w:rsidRPr="004F3BDC">
        <w:rPr>
          <w:rFonts w:cstheme="minorHAnsi"/>
          <w:szCs w:val="24"/>
        </w:rPr>
        <w:t xml:space="preserve"> that </w:t>
      </w:r>
      <w:r w:rsidR="00BF5F3F" w:rsidRPr="004F3BDC">
        <w:rPr>
          <w:rFonts w:cstheme="minorHAnsi"/>
          <w:noProof/>
          <w:szCs w:val="24"/>
        </w:rPr>
        <w:t>adequate</w:t>
      </w:r>
      <w:r w:rsidRPr="004F3BDC">
        <w:rPr>
          <w:rFonts w:cstheme="minorHAnsi"/>
          <w:szCs w:val="24"/>
        </w:rPr>
        <w:t xml:space="preserve"> clear zones and guardrails </w:t>
      </w:r>
      <w:r w:rsidR="00BF5F3F" w:rsidRPr="004F3BDC">
        <w:rPr>
          <w:rFonts w:cstheme="minorHAnsi"/>
          <w:szCs w:val="24"/>
        </w:rPr>
        <w:t xml:space="preserve">help to reduce </w:t>
      </w:r>
      <w:r w:rsidRPr="004F3BDC">
        <w:rPr>
          <w:rFonts w:cstheme="minorHAnsi"/>
          <w:szCs w:val="24"/>
        </w:rPr>
        <w:t xml:space="preserve">tree-related </w:t>
      </w:r>
      <w:r w:rsidR="00BF5F3F" w:rsidRPr="004F3BDC">
        <w:rPr>
          <w:rFonts w:cstheme="minorHAnsi"/>
          <w:szCs w:val="24"/>
        </w:rPr>
        <w:t>fatal crashes</w:t>
      </w:r>
      <w:r w:rsidRPr="004F3BDC">
        <w:rPr>
          <w:rFonts w:cstheme="minorHAnsi"/>
          <w:szCs w:val="24"/>
        </w:rPr>
        <w:t xml:space="preserve"> </w:t>
      </w:r>
      <w:r w:rsidR="00354FE8" w:rsidRPr="004F3BDC">
        <w:rPr>
          <w:rFonts w:cstheme="minorHAnsi"/>
          <w:i/>
          <w:szCs w:val="24"/>
        </w:rPr>
        <w:t>(</w:t>
      </w:r>
      <w:r w:rsidR="00FF3957">
        <w:rPr>
          <w:rFonts w:cstheme="minorHAnsi"/>
          <w:i/>
          <w:szCs w:val="24"/>
        </w:rPr>
        <w:t>6</w:t>
      </w:r>
      <w:r w:rsidRPr="004F3BDC">
        <w:rPr>
          <w:rFonts w:cstheme="minorHAnsi"/>
          <w:i/>
          <w:szCs w:val="24"/>
        </w:rPr>
        <w:t>).</w:t>
      </w:r>
    </w:p>
    <w:p w14:paraId="3CFA54B5" w14:textId="1FE82D7B" w:rsidR="006F28C8" w:rsidRPr="004F3BDC" w:rsidRDefault="00BF5F3F" w:rsidP="00125DEF">
      <w:pPr>
        <w:spacing w:after="120"/>
        <w:rPr>
          <w:rFonts w:cstheme="minorHAnsi"/>
          <w:szCs w:val="24"/>
        </w:rPr>
      </w:pPr>
      <w:r w:rsidRPr="004F3BDC">
        <w:rPr>
          <w:rFonts w:cstheme="minorHAnsi"/>
          <w:szCs w:val="24"/>
        </w:rPr>
        <w:t xml:space="preserve">In a Malaysian study, </w:t>
      </w:r>
      <w:r w:rsidR="00E328A5" w:rsidRPr="004F3BDC">
        <w:rPr>
          <w:rFonts w:cstheme="minorHAnsi"/>
          <w:szCs w:val="24"/>
        </w:rPr>
        <w:t xml:space="preserve">Zainal Abidin et al. investigate single-vehicle crashes involving trees </w:t>
      </w:r>
      <w:r w:rsidR="00E328A5" w:rsidRPr="004F3BDC">
        <w:rPr>
          <w:rFonts w:cstheme="minorHAnsi"/>
          <w:i/>
          <w:szCs w:val="24"/>
        </w:rPr>
        <w:t>(</w:t>
      </w:r>
      <w:r w:rsidR="00FF3957">
        <w:rPr>
          <w:rFonts w:cstheme="minorHAnsi"/>
          <w:i/>
          <w:szCs w:val="24"/>
        </w:rPr>
        <w:t>6</w:t>
      </w:r>
      <w:r w:rsidR="00E328A5" w:rsidRPr="004F3BDC">
        <w:rPr>
          <w:rFonts w:cstheme="minorHAnsi"/>
          <w:i/>
          <w:szCs w:val="24"/>
        </w:rPr>
        <w:t>).</w:t>
      </w:r>
      <w:r w:rsidR="00E328A5" w:rsidRPr="004F3BDC">
        <w:rPr>
          <w:rFonts w:cstheme="minorHAnsi"/>
          <w:szCs w:val="24"/>
        </w:rPr>
        <w:t xml:space="preserve"> The researchers mined the </w:t>
      </w:r>
      <w:r w:rsidR="00E328A5" w:rsidRPr="004F3BDC">
        <w:rPr>
          <w:rFonts w:cstheme="minorHAnsi"/>
          <w:noProof/>
          <w:szCs w:val="24"/>
        </w:rPr>
        <w:t>police national</w:t>
      </w:r>
      <w:r w:rsidR="00E328A5" w:rsidRPr="004F3BDC">
        <w:rPr>
          <w:rFonts w:cstheme="minorHAnsi"/>
          <w:szCs w:val="24"/>
        </w:rPr>
        <w:t xml:space="preserve"> database in Malaysia for years 2006 through 2008 and examined factors associated with tree </w:t>
      </w:r>
      <w:r w:rsidRPr="004F3BDC">
        <w:rPr>
          <w:rFonts w:cstheme="minorHAnsi"/>
          <w:szCs w:val="24"/>
        </w:rPr>
        <w:t xml:space="preserve">related </w:t>
      </w:r>
      <w:r w:rsidR="00E328A5" w:rsidRPr="004F3BDC">
        <w:rPr>
          <w:rFonts w:cstheme="minorHAnsi"/>
          <w:szCs w:val="24"/>
        </w:rPr>
        <w:t xml:space="preserve">crashes including time of day, roadway geometry, </w:t>
      </w:r>
      <w:r w:rsidRPr="004F3BDC">
        <w:rPr>
          <w:rFonts w:cstheme="minorHAnsi"/>
          <w:szCs w:val="24"/>
        </w:rPr>
        <w:t>lane numbers</w:t>
      </w:r>
      <w:r w:rsidR="00E328A5" w:rsidRPr="004F3BDC">
        <w:rPr>
          <w:rFonts w:cstheme="minorHAnsi"/>
          <w:szCs w:val="24"/>
        </w:rPr>
        <w:t xml:space="preserve">, pavement quality, and road shoulders among other factors. The researchers perform various analyses on the crash data, each suggesting </w:t>
      </w:r>
      <w:r w:rsidR="00E328A5" w:rsidRPr="004F3BDC">
        <w:rPr>
          <w:rFonts w:cstheme="minorHAnsi"/>
          <w:noProof/>
          <w:szCs w:val="24"/>
        </w:rPr>
        <w:t>multiple</w:t>
      </w:r>
      <w:r w:rsidR="00E328A5" w:rsidRPr="004F3BDC">
        <w:rPr>
          <w:rFonts w:cstheme="minorHAnsi"/>
          <w:szCs w:val="24"/>
        </w:rPr>
        <w:t xml:space="preserve"> combinations of </w:t>
      </w:r>
      <w:r w:rsidR="00E328A5" w:rsidRPr="004F3BDC">
        <w:rPr>
          <w:rFonts w:cstheme="minorHAnsi"/>
          <w:szCs w:val="24"/>
        </w:rPr>
        <w:lastRenderedPageBreak/>
        <w:t xml:space="preserve">factors associated with changes in the yearly patterns, and proportions of injury levels. </w:t>
      </w:r>
      <w:r w:rsidRPr="004F3BDC">
        <w:rPr>
          <w:rFonts w:cstheme="minorHAnsi"/>
          <w:szCs w:val="24"/>
        </w:rPr>
        <w:t>This study found that</w:t>
      </w:r>
      <w:r w:rsidR="00E328A5" w:rsidRPr="004F3BDC">
        <w:rPr>
          <w:rFonts w:cstheme="minorHAnsi"/>
          <w:szCs w:val="24"/>
        </w:rPr>
        <w:t xml:space="preserve"> night-time, </w:t>
      </w:r>
      <w:r w:rsidRPr="004F3BDC">
        <w:rPr>
          <w:rFonts w:cstheme="minorHAnsi"/>
          <w:szCs w:val="24"/>
        </w:rPr>
        <w:t>pavement distress</w:t>
      </w:r>
      <w:r w:rsidR="00E328A5" w:rsidRPr="004F3BDC">
        <w:rPr>
          <w:rFonts w:cstheme="minorHAnsi"/>
          <w:szCs w:val="24"/>
        </w:rPr>
        <w:t xml:space="preserve">, </w:t>
      </w:r>
      <w:r w:rsidRPr="004F3BDC">
        <w:rPr>
          <w:rFonts w:cstheme="minorHAnsi"/>
          <w:szCs w:val="24"/>
        </w:rPr>
        <w:t>and narrow</w:t>
      </w:r>
      <w:r w:rsidR="00E328A5" w:rsidRPr="004F3BDC">
        <w:rPr>
          <w:rFonts w:cstheme="minorHAnsi"/>
          <w:szCs w:val="24"/>
        </w:rPr>
        <w:t xml:space="preserve"> shoulder </w:t>
      </w:r>
      <w:r w:rsidRPr="004F3BDC">
        <w:rPr>
          <w:rFonts w:cstheme="minorHAnsi"/>
          <w:szCs w:val="24"/>
        </w:rPr>
        <w:t>are the key contributing factors for rural two-lane tree involved crashes</w:t>
      </w:r>
      <w:r w:rsidR="00E328A5" w:rsidRPr="004F3BDC">
        <w:rPr>
          <w:rFonts w:cstheme="minorHAnsi"/>
          <w:szCs w:val="24"/>
        </w:rPr>
        <w:t xml:space="preserve">. </w:t>
      </w:r>
    </w:p>
    <w:p w14:paraId="381DC94E" w14:textId="2F294B4E" w:rsidR="006F28C8" w:rsidRPr="004F3BDC" w:rsidRDefault="006F28C8" w:rsidP="006F28C8">
      <w:pPr>
        <w:pStyle w:val="Heading3"/>
        <w:ind w:firstLine="0"/>
      </w:pPr>
      <w:bookmarkStart w:id="36" w:name="_Toc517421675"/>
      <w:r w:rsidRPr="004F3BDC">
        <w:t xml:space="preserve">Animal </w:t>
      </w:r>
      <w:r w:rsidR="008030CC" w:rsidRPr="004F3BDC">
        <w:t xml:space="preserve">Vehicle </w:t>
      </w:r>
      <w:r w:rsidRPr="004F3BDC">
        <w:t>Crashes</w:t>
      </w:r>
      <w:bookmarkEnd w:id="36"/>
      <w:r w:rsidRPr="004F3BDC">
        <w:t xml:space="preserve"> </w:t>
      </w:r>
    </w:p>
    <w:p w14:paraId="4EC4FC51" w14:textId="340BA561" w:rsidR="006F28C8" w:rsidRPr="004F3BDC" w:rsidRDefault="00E63B11" w:rsidP="00FC1F5C">
      <w:pPr>
        <w:spacing w:after="120"/>
        <w:ind w:firstLine="0"/>
      </w:pPr>
      <w:r w:rsidRPr="004F3BDC">
        <w:t>A</w:t>
      </w:r>
      <w:r>
        <w:t>pproximately</w:t>
      </w:r>
      <w:r w:rsidRPr="004F3BDC">
        <w:t xml:space="preserve"> </w:t>
      </w:r>
      <w:r w:rsidR="00E328A5" w:rsidRPr="004F3BDC">
        <w:t>2 million animal vehicle crashes occur in the U.S.</w:t>
      </w:r>
      <w:r w:rsidR="00BF5F3F" w:rsidRPr="004F3BDC">
        <w:t xml:space="preserve"> each yea</w:t>
      </w:r>
      <w:r w:rsidR="00FF3957">
        <w:t>r</w:t>
      </w:r>
      <w:r w:rsidR="00E328A5" w:rsidRPr="004F3BDC">
        <w:t xml:space="preserve">, with about 135–200 fatalities, 29,000 injuries, and more than $8 billion loss </w:t>
      </w:r>
      <w:r w:rsidR="00E328A5" w:rsidRPr="004F3BDC">
        <w:rPr>
          <w:i/>
        </w:rPr>
        <w:t>(</w:t>
      </w:r>
      <w:r w:rsidR="00FF3957">
        <w:rPr>
          <w:i/>
        </w:rPr>
        <w:t>7</w:t>
      </w:r>
      <w:r w:rsidR="00E328A5" w:rsidRPr="004F3BDC">
        <w:rPr>
          <w:i/>
        </w:rPr>
        <w:t xml:space="preserve">). </w:t>
      </w:r>
      <w:r w:rsidR="00FF514E" w:rsidRPr="004F3BDC">
        <w:t>For example,</w:t>
      </w:r>
      <w:r w:rsidR="00E328A5" w:rsidRPr="004F3BDC">
        <w:t xml:space="preserve"> more than 61,000 </w:t>
      </w:r>
      <w:r w:rsidR="00FF514E" w:rsidRPr="004F3BDC">
        <w:t>deer vehicle crashes</w:t>
      </w:r>
      <w:r w:rsidR="00E328A5" w:rsidRPr="004F3BDC">
        <w:t xml:space="preserve"> were reported in Virginia in 2016 </w:t>
      </w:r>
      <w:r w:rsidR="00E328A5" w:rsidRPr="004F3BDC">
        <w:rPr>
          <w:i/>
        </w:rPr>
        <w:t>(</w:t>
      </w:r>
      <w:r w:rsidR="00FF3957">
        <w:rPr>
          <w:i/>
        </w:rPr>
        <w:t>8</w:t>
      </w:r>
      <w:r w:rsidR="00E328A5" w:rsidRPr="004F3BDC">
        <w:rPr>
          <w:i/>
        </w:rPr>
        <w:t>).</w:t>
      </w:r>
      <w:r w:rsidR="00E328A5" w:rsidRPr="004F3BDC">
        <w:t xml:space="preserve"> As a result, </w:t>
      </w:r>
      <w:r w:rsidR="00FF514E" w:rsidRPr="004F3BDC">
        <w:t xml:space="preserve">deer vehicle crash </w:t>
      </w:r>
      <w:r w:rsidR="00E328A5" w:rsidRPr="004F3BDC">
        <w:t>is identified as the fourth costliest of the 14 major collision types in Virginia, (economic loss of more</w:t>
      </w:r>
      <w:r w:rsidR="00FF514E" w:rsidRPr="004F3BDC">
        <w:t xml:space="preserve"> than $533 million per year)</w:t>
      </w:r>
      <w:r w:rsidR="00E328A5" w:rsidRPr="004F3BDC">
        <w:t xml:space="preserve">. This massive financial loss is not only associated with human injuries and fatalities, but also includes </w:t>
      </w:r>
      <w:r w:rsidR="00FF514E" w:rsidRPr="004F3BDC">
        <w:t>crash investigation</w:t>
      </w:r>
      <w:r w:rsidR="00E328A5" w:rsidRPr="004F3BDC">
        <w:t>, carcass removal and disposal, and the monetary</w:t>
      </w:r>
      <w:r w:rsidR="00BF5F3F" w:rsidRPr="004F3BDC">
        <w:t xml:space="preserve"> value of the animal to hunters</w:t>
      </w:r>
      <w:r w:rsidR="00E328A5" w:rsidRPr="004F3BDC">
        <w:rPr>
          <w:i/>
        </w:rPr>
        <w:t>.</w:t>
      </w:r>
    </w:p>
    <w:p w14:paraId="4D784986" w14:textId="39954225" w:rsidR="00FC1F5C" w:rsidRPr="004F3BDC" w:rsidRDefault="00FC1F5C" w:rsidP="00FC1F5C">
      <w:pPr>
        <w:spacing w:after="120"/>
      </w:pPr>
      <w:r w:rsidRPr="004F3BDC">
        <w:t>Coffin presents an overview of literature regarding ecological effects of roads, including interactions with hydrologic systems, erosion and deposition dynamics, chemistry and noise, roadkill, population fragmentation, and road avoidance behavior</w:t>
      </w:r>
      <w:r w:rsidR="00FF514E" w:rsidRPr="004F3BDC">
        <w:t xml:space="preserve"> </w:t>
      </w:r>
      <w:r w:rsidR="00FF514E" w:rsidRPr="004F3BDC">
        <w:rPr>
          <w:i/>
        </w:rPr>
        <w:t>(</w:t>
      </w:r>
      <w:r w:rsidR="00FF3957">
        <w:rPr>
          <w:i/>
        </w:rPr>
        <w:t>9</w:t>
      </w:r>
      <w:r w:rsidR="00FF514E" w:rsidRPr="004F3BDC">
        <w:rPr>
          <w:i/>
        </w:rPr>
        <w:t>)</w:t>
      </w:r>
      <w:r w:rsidRPr="004F3BDC">
        <w:rPr>
          <w:i/>
        </w:rPr>
        <w:t>.</w:t>
      </w:r>
      <w:r w:rsidRPr="004F3BDC">
        <w:t xml:space="preserve"> The author also discusses the fact that roads are favorable habitats for many plants and animals. In particular, a discussion on how the design and management of the roadside would attract certain animals, like insects, small mammals, and carrion-feeders. The author argues that bird, insect, and mammal populations may be affected differently by different mowing regimes or planting designs. She cites the cases of Austria and the Netherlands where extensive land transformation has left the roadsides as the last areas with native vegetation and thus important attractors of biodiversity in the landscape.</w:t>
      </w:r>
    </w:p>
    <w:p w14:paraId="1AA97A44" w14:textId="4589EB61" w:rsidR="00FC1F5C" w:rsidRPr="004F3BDC" w:rsidRDefault="00FC1F5C" w:rsidP="00FC1F5C">
      <w:pPr>
        <w:spacing w:after="120"/>
      </w:pPr>
      <w:r w:rsidRPr="004F3BDC">
        <w:t xml:space="preserve">Hinderlang et al. performed a study in Kent </w:t>
      </w:r>
      <w:r w:rsidR="00FF3957">
        <w:t>C</w:t>
      </w:r>
      <w:r w:rsidRPr="004F3BDC">
        <w:t xml:space="preserve">ounty, Michigan aimed to reduce the frequency of deer to vehicle collisions </w:t>
      </w:r>
      <w:r w:rsidR="00FF514E" w:rsidRPr="004F3BDC">
        <w:rPr>
          <w:i/>
        </w:rPr>
        <w:t>(</w:t>
      </w:r>
      <w:r w:rsidR="00FF3957">
        <w:rPr>
          <w:i/>
        </w:rPr>
        <w:t>10</w:t>
      </w:r>
      <w:r w:rsidR="00FF514E" w:rsidRPr="004F3BDC">
        <w:rPr>
          <w:i/>
        </w:rPr>
        <w:t>).</w:t>
      </w:r>
      <w:r w:rsidR="00FF514E" w:rsidRPr="004F3BDC">
        <w:t xml:space="preserve"> </w:t>
      </w:r>
      <w:r w:rsidRPr="004F3BDC">
        <w:t>The researchers performed a GIS spatial analysis to identify clusters of deer crashes and to infer characteristics of the areas near those clusters. They assert that most deer-vehicle collisions occur in seasons when mowing and road salt are not issues. They identify that mowing policies at the time of the study accommodate pheasant populations on the roadside. Additionally, they identified that deer-vehicle crashes tend to occur more frequently on two-lane rural roads.</w:t>
      </w:r>
    </w:p>
    <w:p w14:paraId="6EF5095B" w14:textId="1AF950E8" w:rsidR="00FC1F5C" w:rsidRPr="004F3BDC" w:rsidRDefault="00FC1F5C" w:rsidP="00BF5F3F">
      <w:pPr>
        <w:spacing w:after="120"/>
      </w:pPr>
      <w:r w:rsidRPr="004F3BDC">
        <w:t>In their 2008 report to congress, Huijser et al. present nation-wide statistics on wildlife vehicle collisions in the United States, their relation to a set of 21 federally listed threatened and endangered species, and an in-depth review of 34 mitigation methods against these types of collisions</w:t>
      </w:r>
      <w:r w:rsidR="00FF514E" w:rsidRPr="004F3BDC">
        <w:t xml:space="preserve"> </w:t>
      </w:r>
      <w:r w:rsidR="00FF514E" w:rsidRPr="004F3BDC">
        <w:rPr>
          <w:i/>
        </w:rPr>
        <w:t>(</w:t>
      </w:r>
      <w:r w:rsidR="00FF3957">
        <w:rPr>
          <w:i/>
        </w:rPr>
        <w:t>11</w:t>
      </w:r>
      <w:r w:rsidR="00FF514E" w:rsidRPr="004F3BDC">
        <w:rPr>
          <w:i/>
        </w:rPr>
        <w:t>)</w:t>
      </w:r>
      <w:r w:rsidRPr="004F3BDC">
        <w:rPr>
          <w:i/>
        </w:rPr>
        <w:t>.</w:t>
      </w:r>
      <w:r w:rsidRPr="004F3BDC">
        <w:t xml:space="preserve"> The report estimates that, although a number of 300,000 collisions with animals per year were documented in 2008, that number was most likely substantially under-reported for various reasons. The researchers used a variety of sources to obtain an estimate of between one and two million collisions with large animals per year in the U.S., with more than 95% of these having no fatal outcomes for the drivers. About 26,000 injuries per year in 2008 were attributable to collisions with animals in the U.S.</w:t>
      </w:r>
      <w:r w:rsidR="00FF514E" w:rsidRPr="004F3BDC">
        <w:t xml:space="preserve"> </w:t>
      </w:r>
      <w:r w:rsidRPr="004F3BDC">
        <w:t>Huijser et al. cite a study in Sweden that found a 20</w:t>
      </w:r>
      <w:r w:rsidR="00FF3957">
        <w:t>%</w:t>
      </w:r>
      <w:r w:rsidRPr="004F3BDC">
        <w:t xml:space="preserve"> reduction in moose-vehicle collision attributed to roadside vegetation clearing, though the study cautions that results may not be transferable to highways. In the particular case of deer populations, the report assert how the density of these populations depend on the quality of the habitat, which require</w:t>
      </w:r>
      <w:r w:rsidR="00BF5F3F" w:rsidRPr="004F3BDC">
        <w:t xml:space="preserve">s abundance of food and cover. </w:t>
      </w:r>
      <w:r w:rsidRPr="004F3BDC">
        <w:t>The Normadeau report summarizes the findings from multiple studies about variables that relate to the frequenc</w:t>
      </w:r>
      <w:r w:rsidR="00077DB6" w:rsidRPr="004F3BDC">
        <w:t xml:space="preserve">y of </w:t>
      </w:r>
      <w:r w:rsidR="00BF5F3F" w:rsidRPr="004F3BDC">
        <w:t>deer vehicle</w:t>
      </w:r>
      <w:r w:rsidR="00077DB6" w:rsidRPr="004F3BDC">
        <w:t xml:space="preserve"> collisions</w:t>
      </w:r>
      <w:r w:rsidR="00BF5F3F" w:rsidRPr="004F3BDC">
        <w:t xml:space="preserve"> (</w:t>
      </w:r>
      <w:r w:rsidR="00FF3957">
        <w:rPr>
          <w:i/>
        </w:rPr>
        <w:t>12</w:t>
      </w:r>
      <w:r w:rsidR="00BF5F3F" w:rsidRPr="004F3BDC">
        <w:t>).</w:t>
      </w:r>
    </w:p>
    <w:p w14:paraId="0C8B818A" w14:textId="25179670" w:rsidR="008030CC" w:rsidRPr="004F3BDC" w:rsidRDefault="00BF5F3F" w:rsidP="00417DEE">
      <w:pPr>
        <w:spacing w:after="120"/>
        <w:rPr>
          <w:rFonts w:cstheme="minorHAnsi"/>
          <w:szCs w:val="24"/>
        </w:rPr>
      </w:pPr>
      <w:r w:rsidRPr="004F3BDC">
        <w:rPr>
          <w:rFonts w:cstheme="minorHAnsi"/>
          <w:szCs w:val="24"/>
        </w:rPr>
        <w:lastRenderedPageBreak/>
        <w:t xml:space="preserve">Some studies </w:t>
      </w:r>
      <w:r w:rsidR="008030CC" w:rsidRPr="004F3BDC">
        <w:rPr>
          <w:rFonts w:cstheme="minorHAnsi"/>
          <w:szCs w:val="24"/>
        </w:rPr>
        <w:t xml:space="preserve">used multivariate logistic regression to define landscape and traffic factors of the increased possibility of </w:t>
      </w:r>
      <w:r w:rsidRPr="004F3BDC">
        <w:rPr>
          <w:rFonts w:cstheme="minorHAnsi"/>
          <w:szCs w:val="24"/>
        </w:rPr>
        <w:t>deer vehicle crashes</w:t>
      </w:r>
      <w:r w:rsidR="008030CC" w:rsidRPr="004F3BDC">
        <w:rPr>
          <w:rFonts w:cstheme="minorHAnsi"/>
          <w:szCs w:val="24"/>
        </w:rPr>
        <w:t xml:space="preserve"> and to determine the correlation with collision frequency (</w:t>
      </w:r>
      <w:r w:rsidR="00FF3957">
        <w:rPr>
          <w:rFonts w:cstheme="minorHAnsi"/>
          <w:i/>
          <w:szCs w:val="24"/>
        </w:rPr>
        <w:t>13</w:t>
      </w:r>
      <w:r w:rsidR="008030CC" w:rsidRPr="004F3BDC">
        <w:rPr>
          <w:rFonts w:cstheme="minorHAnsi"/>
          <w:szCs w:val="24"/>
        </w:rPr>
        <w:t xml:space="preserve">). This model found a positive </w:t>
      </w:r>
      <w:r w:rsidR="008030CC" w:rsidRPr="004F3BDC">
        <w:rPr>
          <w:rFonts w:cstheme="minorHAnsi"/>
          <w:noProof/>
          <w:szCs w:val="24"/>
        </w:rPr>
        <w:t>relationship</w:t>
      </w:r>
      <w:r w:rsidR="008030CC" w:rsidRPr="004F3BDC">
        <w:rPr>
          <w:rFonts w:cstheme="minorHAnsi"/>
          <w:szCs w:val="24"/>
        </w:rPr>
        <w:t xml:space="preserve"> between </w:t>
      </w:r>
      <w:r w:rsidR="008316F7" w:rsidRPr="004F3BDC">
        <w:rPr>
          <w:rFonts w:cstheme="minorHAnsi"/>
          <w:szCs w:val="24"/>
        </w:rPr>
        <w:t>deer vehicle crash</w:t>
      </w:r>
      <w:r w:rsidR="008030CC" w:rsidRPr="004F3BDC">
        <w:rPr>
          <w:rFonts w:cstheme="minorHAnsi"/>
          <w:szCs w:val="24"/>
        </w:rPr>
        <w:t xml:space="preserve"> and </w:t>
      </w:r>
      <w:r w:rsidR="008316F7" w:rsidRPr="004F3BDC">
        <w:rPr>
          <w:rFonts w:cstheme="minorHAnsi"/>
          <w:szCs w:val="24"/>
        </w:rPr>
        <w:t xml:space="preserve">posted </w:t>
      </w:r>
      <w:r w:rsidR="008030CC" w:rsidRPr="004F3BDC">
        <w:rPr>
          <w:rFonts w:cstheme="minorHAnsi"/>
          <w:szCs w:val="24"/>
        </w:rPr>
        <w:t xml:space="preserve">speed limit. </w:t>
      </w:r>
      <w:r w:rsidR="008316F7" w:rsidRPr="004F3BDC">
        <w:rPr>
          <w:rFonts w:cstheme="minorHAnsi"/>
          <w:szCs w:val="24"/>
        </w:rPr>
        <w:t>Slow speed vehicles</w:t>
      </w:r>
      <w:r w:rsidR="008030CC" w:rsidRPr="004F3BDC">
        <w:rPr>
          <w:rFonts w:cstheme="minorHAnsi"/>
          <w:szCs w:val="24"/>
        </w:rPr>
        <w:t xml:space="preserve"> are more likely to </w:t>
      </w:r>
      <w:r w:rsidR="008316F7" w:rsidRPr="004F3BDC">
        <w:rPr>
          <w:rFonts w:cstheme="minorHAnsi"/>
          <w:szCs w:val="24"/>
        </w:rPr>
        <w:t>avoid a deer on road</w:t>
      </w:r>
      <w:r w:rsidR="008030CC" w:rsidRPr="004F3BDC">
        <w:rPr>
          <w:rFonts w:cstheme="minorHAnsi"/>
          <w:szCs w:val="24"/>
        </w:rPr>
        <w:t xml:space="preserve">. Furthermore, </w:t>
      </w:r>
      <w:r w:rsidR="008316F7" w:rsidRPr="004F3BDC">
        <w:rPr>
          <w:rFonts w:cstheme="minorHAnsi"/>
          <w:szCs w:val="24"/>
        </w:rPr>
        <w:t>deer vehicle crashes</w:t>
      </w:r>
      <w:r w:rsidR="008030CC" w:rsidRPr="004F3BDC">
        <w:rPr>
          <w:rFonts w:cstheme="minorHAnsi"/>
          <w:szCs w:val="24"/>
        </w:rPr>
        <w:t xml:space="preserve"> are more likely to occur in areas near water because deer require water to aid with metabolism (</w:t>
      </w:r>
      <w:r w:rsidR="00FF3957">
        <w:rPr>
          <w:rFonts w:cstheme="minorHAnsi"/>
          <w:i/>
          <w:szCs w:val="24"/>
        </w:rPr>
        <w:t>14</w:t>
      </w:r>
      <w:r w:rsidR="008030CC" w:rsidRPr="004F3BDC">
        <w:rPr>
          <w:rFonts w:cstheme="minorHAnsi"/>
          <w:szCs w:val="24"/>
        </w:rPr>
        <w:t xml:space="preserve">). Ditches </w:t>
      </w:r>
      <w:r w:rsidR="008030CC" w:rsidRPr="004F3BDC">
        <w:rPr>
          <w:rFonts w:cstheme="minorHAnsi"/>
          <w:noProof/>
          <w:szCs w:val="24"/>
        </w:rPr>
        <w:t>are typically established</w:t>
      </w:r>
      <w:r w:rsidR="008030CC" w:rsidRPr="004F3BDC">
        <w:rPr>
          <w:rFonts w:cstheme="minorHAnsi"/>
          <w:szCs w:val="24"/>
        </w:rPr>
        <w:t xml:space="preserve"> with non-native grasses which grow green up faster in the spring. </w:t>
      </w:r>
      <w:r w:rsidR="00F74977" w:rsidRPr="004F3BDC">
        <w:rPr>
          <w:rFonts w:cstheme="minorHAnsi"/>
          <w:szCs w:val="24"/>
        </w:rPr>
        <w:t>Additionally, the crash rates associated with deer are higher in</w:t>
      </w:r>
      <w:r w:rsidR="008030CC" w:rsidRPr="004F3BDC">
        <w:rPr>
          <w:rFonts w:cstheme="minorHAnsi"/>
          <w:szCs w:val="24"/>
        </w:rPr>
        <w:t xml:space="preserve"> spring </w:t>
      </w:r>
      <w:r w:rsidR="00F74977" w:rsidRPr="004F3BDC">
        <w:rPr>
          <w:rFonts w:cstheme="minorHAnsi"/>
          <w:szCs w:val="24"/>
        </w:rPr>
        <w:t>due to</w:t>
      </w:r>
      <w:r w:rsidR="008030CC" w:rsidRPr="004F3BDC">
        <w:rPr>
          <w:rFonts w:cstheme="minorHAnsi"/>
          <w:szCs w:val="24"/>
        </w:rPr>
        <w:t xml:space="preserve"> earlier green-up of the vegetation along road edges. </w:t>
      </w:r>
      <w:r w:rsidR="00F74977" w:rsidRPr="004F3BDC">
        <w:rPr>
          <w:rFonts w:cstheme="minorHAnsi"/>
          <w:szCs w:val="24"/>
        </w:rPr>
        <w:t>As</w:t>
      </w:r>
      <w:r w:rsidR="008030CC" w:rsidRPr="004F3BDC">
        <w:rPr>
          <w:rFonts w:cstheme="minorHAnsi"/>
          <w:szCs w:val="24"/>
        </w:rPr>
        <w:t xml:space="preserve"> abundant roadside vegetation is another primary cause of mammal fatality, efficient roadside vegetation management is imperative (</w:t>
      </w:r>
      <w:r w:rsidR="00FF3957">
        <w:rPr>
          <w:rFonts w:cstheme="minorHAnsi"/>
          <w:i/>
          <w:szCs w:val="24"/>
        </w:rPr>
        <w:t>15</w:t>
      </w:r>
      <w:r w:rsidR="008030CC" w:rsidRPr="004F3BDC">
        <w:rPr>
          <w:rFonts w:cstheme="minorHAnsi"/>
          <w:szCs w:val="24"/>
        </w:rPr>
        <w:t>).</w:t>
      </w:r>
    </w:p>
    <w:p w14:paraId="5BB150F4" w14:textId="4121949E" w:rsidR="008030CC" w:rsidRPr="004F3BDC" w:rsidRDefault="00F74977" w:rsidP="00417DEE">
      <w:pPr>
        <w:spacing w:after="120"/>
        <w:rPr>
          <w:rFonts w:cstheme="minorHAnsi"/>
          <w:szCs w:val="24"/>
        </w:rPr>
      </w:pPr>
      <w:r w:rsidRPr="004F3BDC">
        <w:rPr>
          <w:rFonts w:cstheme="minorHAnsi"/>
          <w:szCs w:val="24"/>
        </w:rPr>
        <w:t>The</w:t>
      </w:r>
      <w:r w:rsidR="008030CC" w:rsidRPr="004F3BDC">
        <w:rPr>
          <w:rFonts w:cstheme="minorHAnsi"/>
          <w:szCs w:val="24"/>
        </w:rPr>
        <w:t xml:space="preserve"> monthly number of moose-vehicle collisions peaked in autumn </w:t>
      </w:r>
      <w:r w:rsidRPr="004F3BDC">
        <w:rPr>
          <w:rFonts w:cstheme="minorHAnsi"/>
          <w:szCs w:val="24"/>
        </w:rPr>
        <w:t xml:space="preserve">in Finland </w:t>
      </w:r>
      <w:r w:rsidR="008030CC" w:rsidRPr="004F3BDC">
        <w:rPr>
          <w:rFonts w:cstheme="minorHAnsi"/>
          <w:szCs w:val="24"/>
        </w:rPr>
        <w:t xml:space="preserve">whereas </w:t>
      </w:r>
      <w:r w:rsidRPr="004F3BDC">
        <w:rPr>
          <w:rFonts w:cstheme="minorHAnsi"/>
          <w:szCs w:val="24"/>
        </w:rPr>
        <w:t xml:space="preserve">similar crashes </w:t>
      </w:r>
      <w:r w:rsidR="008030CC" w:rsidRPr="004F3BDC">
        <w:rPr>
          <w:rFonts w:cstheme="minorHAnsi"/>
          <w:szCs w:val="24"/>
        </w:rPr>
        <w:t xml:space="preserve">mostly occurred in winter in Sweden and Norway </w:t>
      </w:r>
      <w:r w:rsidR="008030CC" w:rsidRPr="004F3BDC">
        <w:rPr>
          <w:rFonts w:cstheme="minorHAnsi"/>
          <w:i/>
          <w:szCs w:val="24"/>
        </w:rPr>
        <w:t>(</w:t>
      </w:r>
      <w:r w:rsidR="00FF3957">
        <w:rPr>
          <w:rFonts w:cstheme="minorHAnsi"/>
          <w:i/>
          <w:szCs w:val="24"/>
        </w:rPr>
        <w:t>16</w:t>
      </w:r>
      <w:r w:rsidR="008030CC" w:rsidRPr="004F3BDC">
        <w:rPr>
          <w:rFonts w:cstheme="minorHAnsi"/>
          <w:i/>
          <w:szCs w:val="24"/>
        </w:rPr>
        <w:t>).</w:t>
      </w:r>
      <w:r w:rsidR="008030CC" w:rsidRPr="004F3BDC">
        <w:rPr>
          <w:rFonts w:cstheme="minorHAnsi"/>
          <w:szCs w:val="24"/>
        </w:rPr>
        <w:t xml:space="preserve"> The number of </w:t>
      </w:r>
      <w:r w:rsidRPr="004F3BDC">
        <w:rPr>
          <w:rFonts w:cstheme="minorHAnsi"/>
          <w:szCs w:val="24"/>
        </w:rPr>
        <w:t xml:space="preserve">moose-vehicle collisions </w:t>
      </w:r>
      <w:r w:rsidR="008030CC" w:rsidRPr="004F3BDC">
        <w:rPr>
          <w:rFonts w:cstheme="minorHAnsi"/>
          <w:szCs w:val="24"/>
        </w:rPr>
        <w:t>has increased in spring due to the ea</w:t>
      </w:r>
      <w:r w:rsidRPr="004F3BDC">
        <w:rPr>
          <w:rFonts w:cstheme="minorHAnsi"/>
          <w:szCs w:val="24"/>
        </w:rPr>
        <w:t>rly start of growing season</w:t>
      </w:r>
      <w:r w:rsidR="008030CC" w:rsidRPr="004F3BDC">
        <w:rPr>
          <w:rFonts w:cstheme="minorHAnsi"/>
          <w:szCs w:val="24"/>
        </w:rPr>
        <w:t xml:space="preserve">. Researchers found </w:t>
      </w:r>
      <w:r w:rsidRPr="004F3BDC">
        <w:rPr>
          <w:rFonts w:cstheme="minorHAnsi"/>
          <w:szCs w:val="24"/>
        </w:rPr>
        <w:t>ungulate v</w:t>
      </w:r>
      <w:r w:rsidR="008030CC" w:rsidRPr="004F3BDC">
        <w:rPr>
          <w:rFonts w:cstheme="minorHAnsi"/>
          <w:szCs w:val="24"/>
        </w:rPr>
        <w:t xml:space="preserve">ehicle </w:t>
      </w:r>
      <w:r w:rsidRPr="004F3BDC">
        <w:rPr>
          <w:rFonts w:cstheme="minorHAnsi"/>
          <w:szCs w:val="24"/>
        </w:rPr>
        <w:t>c</w:t>
      </w:r>
      <w:r w:rsidR="008030CC" w:rsidRPr="004F3BDC">
        <w:rPr>
          <w:rFonts w:cstheme="minorHAnsi"/>
          <w:szCs w:val="24"/>
        </w:rPr>
        <w:t>ollisions occur least frequently in winter because of worse driving conditions and less passable roads which make passing vehicles move slower (</w:t>
      </w:r>
      <w:r w:rsidR="00FF3957">
        <w:rPr>
          <w:rFonts w:cstheme="minorHAnsi"/>
          <w:i/>
          <w:szCs w:val="24"/>
        </w:rPr>
        <w:t>17</w:t>
      </w:r>
      <w:r w:rsidR="008030CC" w:rsidRPr="004F3BDC">
        <w:rPr>
          <w:rFonts w:cstheme="minorHAnsi"/>
          <w:szCs w:val="24"/>
        </w:rPr>
        <w:t xml:space="preserve">). Additionally, seasonal lack of tall vegetation along roads makes ungulates seen before their crossing that leads to less </w:t>
      </w:r>
      <w:r w:rsidRPr="004F3BDC">
        <w:rPr>
          <w:rFonts w:cstheme="minorHAnsi"/>
          <w:szCs w:val="24"/>
        </w:rPr>
        <w:t>ungulate vehicle crashes</w:t>
      </w:r>
      <w:r w:rsidR="008030CC" w:rsidRPr="004F3BDC">
        <w:rPr>
          <w:rFonts w:cstheme="minorHAnsi"/>
          <w:szCs w:val="24"/>
        </w:rPr>
        <w:t xml:space="preserve">. </w:t>
      </w:r>
    </w:p>
    <w:p w14:paraId="0A23AD52" w14:textId="61A13121" w:rsidR="008030CC" w:rsidRPr="004F3BDC" w:rsidRDefault="008030CC" w:rsidP="00417DEE">
      <w:pPr>
        <w:spacing w:after="120"/>
        <w:rPr>
          <w:rFonts w:cstheme="minorHAnsi"/>
          <w:szCs w:val="24"/>
        </w:rPr>
      </w:pPr>
      <w:r w:rsidRPr="004F3BDC">
        <w:rPr>
          <w:rFonts w:cstheme="minorHAnsi"/>
          <w:szCs w:val="24"/>
        </w:rPr>
        <w:t xml:space="preserve">Bat species have a strong inclination towards asphalt roads, mainly local roads of low to medium traffic volume at night when they forage </w:t>
      </w:r>
      <w:r w:rsidRPr="004F3BDC">
        <w:rPr>
          <w:rFonts w:cstheme="minorHAnsi"/>
          <w:i/>
          <w:szCs w:val="24"/>
        </w:rPr>
        <w:t>(</w:t>
      </w:r>
      <w:r w:rsidR="00FF3957">
        <w:rPr>
          <w:rFonts w:cstheme="minorHAnsi"/>
          <w:i/>
          <w:szCs w:val="24"/>
        </w:rPr>
        <w:t>18</w:t>
      </w:r>
      <w:r w:rsidRPr="004F3BDC">
        <w:rPr>
          <w:rFonts w:cstheme="minorHAnsi"/>
          <w:i/>
          <w:szCs w:val="24"/>
        </w:rPr>
        <w:t>).</w:t>
      </w:r>
      <w:r w:rsidRPr="004F3BDC">
        <w:rPr>
          <w:rFonts w:cstheme="minorHAnsi"/>
          <w:szCs w:val="24"/>
        </w:rPr>
        <w:t xml:space="preserve"> Most of the bat species can </w:t>
      </w:r>
      <w:r w:rsidRPr="004F3BDC">
        <w:rPr>
          <w:rFonts w:cstheme="minorHAnsi"/>
          <w:noProof/>
          <w:szCs w:val="24"/>
        </w:rPr>
        <w:t>be identified</w:t>
      </w:r>
      <w:r w:rsidRPr="004F3BDC">
        <w:rPr>
          <w:rFonts w:cstheme="minorHAnsi"/>
          <w:szCs w:val="24"/>
        </w:rPr>
        <w:t xml:space="preserve"> in the vicinity of a road; however, its mortality rate is marginal. </w:t>
      </w:r>
      <w:r w:rsidR="00F74977" w:rsidRPr="004F3BDC">
        <w:rPr>
          <w:rFonts w:cstheme="minorHAnsi"/>
          <w:szCs w:val="24"/>
        </w:rPr>
        <w:t xml:space="preserve">Higher presence of bats increase nighttime bat vehicle crashes. A study conducted in India showed that </w:t>
      </w:r>
      <w:r w:rsidRPr="004F3BDC">
        <w:rPr>
          <w:rFonts w:cstheme="minorHAnsi"/>
          <w:szCs w:val="24"/>
        </w:rPr>
        <w:t xml:space="preserve">guilds </w:t>
      </w:r>
      <w:r w:rsidR="00F74977" w:rsidRPr="004F3BDC">
        <w:rPr>
          <w:rFonts w:cstheme="minorHAnsi"/>
          <w:szCs w:val="24"/>
        </w:rPr>
        <w:t xml:space="preserve">make their nests by urban roadside trees, which may cause higher number of bird vehicle crashes </w:t>
      </w:r>
      <w:r w:rsidRPr="004F3BDC">
        <w:rPr>
          <w:rFonts w:cstheme="minorHAnsi"/>
          <w:i/>
          <w:szCs w:val="24"/>
        </w:rPr>
        <w:t>(</w:t>
      </w:r>
      <w:r w:rsidR="00FF3957">
        <w:rPr>
          <w:rFonts w:cstheme="minorHAnsi"/>
          <w:i/>
          <w:szCs w:val="24"/>
        </w:rPr>
        <w:t>19</w:t>
      </w:r>
      <w:r w:rsidRPr="004F3BDC">
        <w:rPr>
          <w:rFonts w:cstheme="minorHAnsi"/>
          <w:i/>
          <w:szCs w:val="24"/>
        </w:rPr>
        <w:t>).</w:t>
      </w:r>
      <w:r w:rsidRPr="004F3BDC">
        <w:rPr>
          <w:rFonts w:cstheme="minorHAnsi"/>
          <w:szCs w:val="24"/>
        </w:rPr>
        <w:t xml:space="preserve"> </w:t>
      </w:r>
    </w:p>
    <w:p w14:paraId="6C1015E0" w14:textId="10F2F2B8" w:rsidR="00FC1F5C" w:rsidRPr="004F3BDC" w:rsidRDefault="008030CC" w:rsidP="004F3BDC">
      <w:pPr>
        <w:spacing w:after="120"/>
        <w:rPr>
          <w:rFonts w:cstheme="minorHAnsi"/>
          <w:szCs w:val="24"/>
        </w:rPr>
      </w:pPr>
      <w:r w:rsidRPr="004F3BDC">
        <w:rPr>
          <w:rFonts w:cstheme="minorHAnsi"/>
          <w:szCs w:val="24"/>
        </w:rPr>
        <w:t xml:space="preserve">The number of </w:t>
      </w:r>
      <w:r w:rsidR="00417DEE" w:rsidRPr="004F3BDC">
        <w:rPr>
          <w:rFonts w:cstheme="minorHAnsi"/>
          <w:szCs w:val="24"/>
        </w:rPr>
        <w:t>s</w:t>
      </w:r>
      <w:r w:rsidRPr="004F3BDC">
        <w:rPr>
          <w:rFonts w:cstheme="minorHAnsi"/>
          <w:szCs w:val="24"/>
        </w:rPr>
        <w:t>mall mam</w:t>
      </w:r>
      <w:r w:rsidR="00417DEE" w:rsidRPr="004F3BDC">
        <w:rPr>
          <w:rFonts w:cstheme="minorHAnsi"/>
          <w:szCs w:val="24"/>
        </w:rPr>
        <w:t xml:space="preserve">mals like white-footed mice </w:t>
      </w:r>
      <w:r w:rsidRPr="004F3BDC">
        <w:rPr>
          <w:rFonts w:cstheme="minorHAnsi"/>
          <w:szCs w:val="24"/>
        </w:rPr>
        <w:t>increase near roadways, because of the increased presence in small patches of edge and open habitats or due to the decline in predator populations (</w:t>
      </w:r>
      <w:r w:rsidR="00FF3957" w:rsidRPr="0009704C">
        <w:rPr>
          <w:rFonts w:cstheme="minorHAnsi"/>
          <w:i/>
          <w:szCs w:val="24"/>
        </w:rPr>
        <w:t>20</w:t>
      </w:r>
      <w:r w:rsidRPr="004F3BDC">
        <w:rPr>
          <w:rFonts w:cstheme="minorHAnsi"/>
          <w:szCs w:val="24"/>
        </w:rPr>
        <w:t xml:space="preserve">). </w:t>
      </w:r>
      <w:r w:rsidR="00FC1F5C" w:rsidRPr="004F3BDC">
        <w:t>Khalilikhah and Heaslip performed a spatial analysis of animal crashes and ani</w:t>
      </w:r>
      <w:r w:rsidRPr="004F3BDC">
        <w:t>mal crossing signs for Utah DOT (</w:t>
      </w:r>
      <w:r w:rsidR="00FF3957" w:rsidRPr="00AA27E2">
        <w:rPr>
          <w:i/>
        </w:rPr>
        <w:t>21</w:t>
      </w:r>
      <w:r w:rsidRPr="004F3BDC">
        <w:t xml:space="preserve">). </w:t>
      </w:r>
      <w:r w:rsidR="00FC1F5C" w:rsidRPr="004F3BDC">
        <w:t>They found that a very small percentage (2</w:t>
      </w:r>
      <w:r w:rsidR="00FF3957">
        <w:t>%</w:t>
      </w:r>
      <w:r w:rsidR="00FC1F5C" w:rsidRPr="004F3BDC">
        <w:t>) of animal crashes tend to occur within the recognition distance of animal crossing signs. These findings suggest that well-placed animal crossing signs may help prevent animal collisions.</w:t>
      </w:r>
      <w:r w:rsidR="00417DEE" w:rsidRPr="004F3BDC">
        <w:rPr>
          <w:rFonts w:cstheme="minorHAnsi"/>
          <w:szCs w:val="24"/>
        </w:rPr>
        <w:t xml:space="preserve"> </w:t>
      </w:r>
      <w:r w:rsidR="00FC1F5C" w:rsidRPr="004F3BDC">
        <w:t>Oliveira Gonçalves et al. investigated reptile road-kill in Brazil and the relationship with traffic and roadside conditions</w:t>
      </w:r>
      <w:r w:rsidRPr="004F3BDC">
        <w:t xml:space="preserve"> (</w:t>
      </w:r>
      <w:r w:rsidR="00FF3957">
        <w:rPr>
          <w:i/>
        </w:rPr>
        <w:t>22</w:t>
      </w:r>
      <w:r w:rsidRPr="004F3BDC">
        <w:t xml:space="preserve">). </w:t>
      </w:r>
      <w:r w:rsidR="00FC1F5C" w:rsidRPr="004F3BDC">
        <w:t>The researchers found an increased risk of reptiles associated with locations in proximity to rice plantations and higher traffic volumes, while they found a decreased risk at locations close to pine plantations.</w:t>
      </w:r>
      <w:r w:rsidR="00417DEE" w:rsidRPr="004F3BDC">
        <w:rPr>
          <w:rFonts w:cstheme="minorHAnsi"/>
          <w:szCs w:val="24"/>
        </w:rPr>
        <w:t xml:space="preserve"> </w:t>
      </w:r>
      <w:r w:rsidR="00A41246">
        <w:t>The findings showed</w:t>
      </w:r>
      <w:r w:rsidR="00FC1F5C" w:rsidRPr="004F3BDC">
        <w:t xml:space="preserve"> </w:t>
      </w:r>
      <w:r w:rsidR="00A41246">
        <w:t xml:space="preserve">that </w:t>
      </w:r>
      <w:r w:rsidR="00FC1F5C" w:rsidRPr="004F3BDC">
        <w:t>there may be some success associated with animal crossing signs in preventing roadkill, suggesting that deploying this type of sign may supplement the primary strategy of managing the roadside appropriately to prevent animal collisions.</w:t>
      </w:r>
    </w:p>
    <w:p w14:paraId="55C4E88D" w14:textId="711CF772" w:rsidR="002E18E6" w:rsidRPr="004F3BDC" w:rsidRDefault="002E18E6" w:rsidP="000D32E7">
      <w:pPr>
        <w:pStyle w:val="Heading4"/>
        <w:ind w:firstLine="0"/>
      </w:pPr>
      <w:r w:rsidRPr="004F3BDC">
        <w:t xml:space="preserve">Mitigation </w:t>
      </w:r>
      <w:r w:rsidR="00A52BA7">
        <w:t>M</w:t>
      </w:r>
      <w:r w:rsidRPr="004F3BDC">
        <w:t>easures</w:t>
      </w:r>
    </w:p>
    <w:p w14:paraId="039D695C" w14:textId="70FA7B11" w:rsidR="002E18E6" w:rsidRPr="004F3BDC" w:rsidRDefault="00417DEE" w:rsidP="002E18E6">
      <w:pPr>
        <w:ind w:firstLine="0"/>
      </w:pPr>
      <w:r w:rsidRPr="004F3BDC">
        <w:t>Huijser et al. recommend</w:t>
      </w:r>
      <w:r w:rsidR="00EC6655">
        <w:t>ations</w:t>
      </w:r>
      <w:r w:rsidRPr="004F3BDC">
        <w:t xml:space="preserve"> present the case that timing for cutting roadside vegetation is key, as cutover areas may be attractive as foraging sites by deer (</w:t>
      </w:r>
      <w:r w:rsidR="00FF3957">
        <w:rPr>
          <w:i/>
        </w:rPr>
        <w:t>11</w:t>
      </w:r>
      <w:r w:rsidRPr="004F3BDC">
        <w:t xml:space="preserve">). In this regard, the report argues that reducing the quality of available food near roads can be achieved by specific mowing and cutting practices that include reducing the grass-herb and shrub vegetation on the forest floor, or using wild life fencing to make prime feeding habitat unavailable to the deer. However, as of 2008, this report recognizes that “No studies were found that specifically analyze the WVC safety impacts of roadside management policies or plantings.” Cramer et al. have a similar assessment about the limited evidence supporting a safety benefit from roadside mowing and </w:t>
      </w:r>
      <w:r w:rsidRPr="004F3BDC">
        <w:lastRenderedPageBreak/>
        <w:t>cutting of the roadside (</w:t>
      </w:r>
      <w:r w:rsidR="00FF3957">
        <w:rPr>
          <w:i/>
        </w:rPr>
        <w:t>23</w:t>
      </w:r>
      <w:r w:rsidRPr="004F3BDC">
        <w:t>). These researchers investigated vehicle-animal collisions in South Dakota and they recommend the use of mowing/treatment strategies to detract roadside value to large wildlife, though they recognized little research support the effectiveness of these strategies. Huijser et al. also conducted technical group meetings with a panel of seven national experts in wildlife-vehicle collisions to qualitatively asses the effectiveness of a set of mitigation strategies. In their assessment of strategies related to roadside and mowing and cutting practices, the panel was unanimous in classifying these strategies as “demonstrated” which was defined as countermeasures that have been implemented in multiple locations, that may be even accepted as de facto standards, but for which valid evaluations have not been found in the literature (as of 2008).</w:t>
      </w:r>
    </w:p>
    <w:p w14:paraId="1E4AD917" w14:textId="624373D4" w:rsidR="00125DEF" w:rsidRPr="004F3BDC" w:rsidRDefault="00125DEF" w:rsidP="002E18E6">
      <w:pPr>
        <w:ind w:firstLine="0"/>
      </w:pPr>
    </w:p>
    <w:p w14:paraId="2979CC8C" w14:textId="0E0F88A2" w:rsidR="006F28C8" w:rsidRPr="004F3BDC" w:rsidRDefault="00417DEE" w:rsidP="00417DEE">
      <w:pPr>
        <w:spacing w:after="120"/>
        <w:rPr>
          <w:rFonts w:cstheme="minorHAnsi"/>
          <w:szCs w:val="24"/>
        </w:rPr>
      </w:pPr>
      <w:r w:rsidRPr="004F3BDC">
        <w:rPr>
          <w:rFonts w:cstheme="minorHAnsi"/>
          <w:szCs w:val="24"/>
        </w:rPr>
        <w:t>Barnum and Alt investigated the potential safety effects of changing mowing frequency practice and concluded that there appears to be no connection between mowing frequency and deer-car crash frequency (</w:t>
      </w:r>
      <w:r w:rsidR="00FF3957">
        <w:rPr>
          <w:rFonts w:cstheme="minorHAnsi"/>
          <w:i/>
          <w:szCs w:val="24"/>
        </w:rPr>
        <w:t>24</w:t>
      </w:r>
      <w:r w:rsidRPr="004F3BDC">
        <w:rPr>
          <w:rFonts w:cstheme="minorHAnsi"/>
          <w:szCs w:val="24"/>
        </w:rPr>
        <w:t xml:space="preserve">). The researchers collected before and after data from ten study locations in Maryland and New York and performed a before/after evaluation on crash rates to quantify the change in crash rate potentially attributable to the change in mowing practice. The researchers attempted to control for ADT, and deer abundance as estimated by buck harvest records. They give some rationalization as to why they did not use widely accepted approaches to safety evaluations (such as the </w:t>
      </w:r>
      <w:r w:rsidRPr="00AA27E2">
        <w:rPr>
          <w:rFonts w:cstheme="minorHAnsi"/>
          <w:szCs w:val="24"/>
        </w:rPr>
        <w:t>EB m</w:t>
      </w:r>
      <w:r w:rsidRPr="004F3BDC">
        <w:rPr>
          <w:rFonts w:cstheme="minorHAnsi"/>
          <w:szCs w:val="24"/>
        </w:rPr>
        <w:t xml:space="preserve">ethod). </w:t>
      </w:r>
      <w:r w:rsidR="002E18E6" w:rsidRPr="004F3BDC">
        <w:rPr>
          <w:rFonts w:cstheme="minorHAnsi"/>
          <w:szCs w:val="24"/>
        </w:rPr>
        <w:t>Constructing wildlife passages, for instance, dry paths under road bridges can be a useful mitigation measure for reducing the traffic mortality of small and medium-sized terrestrial animals (</w:t>
      </w:r>
      <w:r w:rsidR="00B22CAA">
        <w:rPr>
          <w:rFonts w:cstheme="minorHAnsi"/>
          <w:i/>
          <w:szCs w:val="24"/>
        </w:rPr>
        <w:t>25</w:t>
      </w:r>
      <w:r w:rsidR="002E18E6" w:rsidRPr="004F3BDC">
        <w:rPr>
          <w:rFonts w:cstheme="minorHAnsi"/>
          <w:szCs w:val="24"/>
        </w:rPr>
        <w:t xml:space="preserve">). A Doppler radar system has been implemented along U.S. Hwy 95 near Bonners Ferry, Idaho to detect an approaching animal like deer and elk to warn drivers for potential roadway hazard. </w:t>
      </w:r>
      <w:ins w:id="37" w:author="Das, Subasish" w:date="2018-06-22T09:07:00Z">
        <w:r w:rsidR="000F6B33">
          <w:rPr>
            <w:rFonts w:cstheme="minorHAnsi"/>
            <w:szCs w:val="24"/>
          </w:rPr>
          <w:t xml:space="preserve">The system identified around 70 to 85 percent of deer </w:t>
        </w:r>
      </w:ins>
      <w:ins w:id="38" w:author="Das, Subasish" w:date="2018-06-22T09:08:00Z">
        <w:r w:rsidR="000F6B33">
          <w:rPr>
            <w:rFonts w:cstheme="minorHAnsi"/>
            <w:szCs w:val="24"/>
          </w:rPr>
          <w:t>to warn the drivers early.</w:t>
        </w:r>
      </w:ins>
      <w:r w:rsidR="002E18E6" w:rsidRPr="004F3BDC">
        <w:rPr>
          <w:rFonts w:cstheme="minorHAnsi"/>
          <w:szCs w:val="24"/>
        </w:rPr>
        <w:t xml:space="preserve"> </w:t>
      </w:r>
      <w:del w:id="39" w:author="Das, Subasish" w:date="2018-06-22T09:08:00Z">
        <w:r w:rsidR="002E18E6" w:rsidRPr="00E63B11" w:rsidDel="000F6B33">
          <w:rPr>
            <w:rFonts w:cstheme="minorHAnsi"/>
            <w:szCs w:val="24"/>
            <w:highlight w:val="yellow"/>
          </w:rPr>
          <w:delText xml:space="preserve">Doppler radar system identified </w:delText>
        </w:r>
        <w:r w:rsidRPr="00E63B11" w:rsidDel="000F6B33">
          <w:rPr>
            <w:rFonts w:cstheme="minorHAnsi"/>
            <w:szCs w:val="24"/>
            <w:highlight w:val="yellow"/>
          </w:rPr>
          <w:delText>around 70</w:delText>
        </w:r>
        <w:r w:rsidR="002E18E6" w:rsidRPr="00E63B11" w:rsidDel="000F6B33">
          <w:rPr>
            <w:rFonts w:cstheme="minorHAnsi"/>
            <w:szCs w:val="24"/>
            <w:highlight w:val="yellow"/>
          </w:rPr>
          <w:delText xml:space="preserve">% of deer sufficiently early </w:delText>
        </w:r>
        <w:commentRangeStart w:id="40"/>
        <w:r w:rsidR="002E18E6" w:rsidRPr="00E63B11" w:rsidDel="000F6B33">
          <w:rPr>
            <w:rFonts w:cstheme="minorHAnsi"/>
            <w:szCs w:val="24"/>
            <w:highlight w:val="yellow"/>
          </w:rPr>
          <w:delText>for</w:delText>
        </w:r>
        <w:commentRangeEnd w:id="40"/>
        <w:r w:rsidR="00E63B11" w:rsidDel="000F6B33">
          <w:rPr>
            <w:rStyle w:val="CommentReference"/>
            <w:rFonts w:eastAsia="Times New Roman" w:cs="Times New Roman"/>
          </w:rPr>
          <w:commentReference w:id="40"/>
        </w:r>
        <w:r w:rsidR="002E18E6" w:rsidRPr="00E63B11" w:rsidDel="000F6B33">
          <w:rPr>
            <w:rFonts w:cstheme="minorHAnsi"/>
            <w:szCs w:val="24"/>
            <w:highlight w:val="yellow"/>
          </w:rPr>
          <w:delText xml:space="preserve"> northbound drivers, and </w:delText>
        </w:r>
        <w:r w:rsidRPr="00E63B11" w:rsidDel="000F6B33">
          <w:rPr>
            <w:rFonts w:cstheme="minorHAnsi"/>
            <w:szCs w:val="24"/>
            <w:highlight w:val="yellow"/>
          </w:rPr>
          <w:delText>around 85</w:delText>
        </w:r>
        <w:r w:rsidR="002E18E6" w:rsidRPr="00E63B11" w:rsidDel="000F6B33">
          <w:rPr>
            <w:rFonts w:cstheme="minorHAnsi"/>
            <w:szCs w:val="24"/>
            <w:highlight w:val="yellow"/>
          </w:rPr>
          <w:delText>% of deer for southbound drivers.</w:delText>
        </w:r>
        <w:r w:rsidR="002E18E6" w:rsidRPr="004F3BDC" w:rsidDel="000F6B33">
          <w:rPr>
            <w:rFonts w:cstheme="minorHAnsi"/>
            <w:szCs w:val="24"/>
          </w:rPr>
          <w:delText xml:space="preserve"> </w:delText>
        </w:r>
      </w:del>
      <w:r w:rsidR="002E18E6" w:rsidRPr="004F3BDC">
        <w:rPr>
          <w:rFonts w:cstheme="minorHAnsi"/>
          <w:szCs w:val="24"/>
        </w:rPr>
        <w:t>This system worked best when road conditions were challenging (e.g., freezing temperatures, snow-covered road surface, and low visibility) and also reduced speed to the range of 0.69-4.43 miles per hour in autumn and winter (</w:t>
      </w:r>
      <w:r w:rsidR="00B22CAA">
        <w:rPr>
          <w:rFonts w:cstheme="minorHAnsi"/>
          <w:i/>
          <w:szCs w:val="24"/>
        </w:rPr>
        <w:t>26</w:t>
      </w:r>
      <w:r w:rsidR="002E18E6" w:rsidRPr="004F3BDC">
        <w:rPr>
          <w:rFonts w:cstheme="minorHAnsi"/>
          <w:szCs w:val="24"/>
        </w:rPr>
        <w:t>).</w:t>
      </w:r>
    </w:p>
    <w:p w14:paraId="75DF01A1" w14:textId="7D90BD3B" w:rsidR="002E18E6" w:rsidRPr="004F3BDC" w:rsidRDefault="002E18E6" w:rsidP="00417DEE">
      <w:pPr>
        <w:spacing w:after="120"/>
        <w:rPr>
          <w:rFonts w:cstheme="minorHAnsi"/>
          <w:szCs w:val="24"/>
        </w:rPr>
      </w:pPr>
      <w:r w:rsidRPr="004F3BDC">
        <w:rPr>
          <w:rFonts w:cstheme="minorHAnsi"/>
          <w:szCs w:val="24"/>
        </w:rPr>
        <w:t>The effectiveness of the mitigation methods largely depends on the knowledge about landscape connectivity and roadway planning and construction processes (</w:t>
      </w:r>
      <w:r w:rsidR="00B22CAA">
        <w:rPr>
          <w:rFonts w:cstheme="minorHAnsi"/>
          <w:i/>
          <w:szCs w:val="24"/>
        </w:rPr>
        <w:t>27</w:t>
      </w:r>
      <w:r w:rsidRPr="004F3BDC">
        <w:rPr>
          <w:rFonts w:cstheme="minorHAnsi"/>
          <w:szCs w:val="24"/>
        </w:rPr>
        <w:t>). The distance between highway and forest edge affects animal crossings on roads (</w:t>
      </w:r>
      <w:r w:rsidR="00B22CAA">
        <w:rPr>
          <w:rFonts w:cstheme="minorHAnsi"/>
          <w:i/>
          <w:szCs w:val="24"/>
        </w:rPr>
        <w:t>28</w:t>
      </w:r>
      <w:r w:rsidRPr="004F3BDC">
        <w:rPr>
          <w:rFonts w:cstheme="minorHAnsi"/>
          <w:szCs w:val="24"/>
        </w:rPr>
        <w:t>). Fences should not be used without a combination of wildlife passages otherwise collisions may increase near fence ends by allowing animals to become "entrapped" within highway right-of-way or animals move to secondary road networks (</w:t>
      </w:r>
      <w:r w:rsidR="00B22CAA">
        <w:rPr>
          <w:rFonts w:cstheme="minorHAnsi"/>
          <w:i/>
          <w:szCs w:val="24"/>
        </w:rPr>
        <w:t>27</w:t>
      </w:r>
      <w:r w:rsidR="00AA27E2">
        <w:rPr>
          <w:rFonts w:cstheme="minorHAnsi"/>
          <w:i/>
          <w:szCs w:val="24"/>
        </w:rPr>
        <w:t>,</w:t>
      </w:r>
      <w:r w:rsidR="00B22CAA">
        <w:rPr>
          <w:rFonts w:cstheme="minorHAnsi"/>
          <w:i/>
          <w:szCs w:val="24"/>
        </w:rPr>
        <w:t xml:space="preserve"> 28</w:t>
      </w:r>
      <w:r w:rsidRPr="004F3BDC">
        <w:rPr>
          <w:rFonts w:cstheme="minorHAnsi"/>
          <w:szCs w:val="24"/>
        </w:rPr>
        <w:t xml:space="preserve">). Using fencing combined with wildlife passages such as green bridges and various underpasses have reduced </w:t>
      </w:r>
      <w:r w:rsidR="00A41246">
        <w:rPr>
          <w:rFonts w:cstheme="minorHAnsi"/>
          <w:szCs w:val="24"/>
        </w:rPr>
        <w:t xml:space="preserve">animal vehicle collisions </w:t>
      </w:r>
      <w:r w:rsidRPr="004F3BDC">
        <w:rPr>
          <w:rFonts w:cstheme="minorHAnsi"/>
          <w:szCs w:val="24"/>
        </w:rPr>
        <w:t>up to 83% (</w:t>
      </w:r>
      <w:r w:rsidR="00B22CAA">
        <w:rPr>
          <w:rFonts w:cstheme="minorHAnsi"/>
          <w:i/>
          <w:szCs w:val="24"/>
        </w:rPr>
        <w:t>29</w:t>
      </w:r>
      <w:r w:rsidRPr="004F3BDC">
        <w:rPr>
          <w:rFonts w:cstheme="minorHAnsi"/>
          <w:szCs w:val="24"/>
        </w:rPr>
        <w:t xml:space="preserve">). Bil et al. suggested a comparatively less costly method for </w:t>
      </w:r>
      <w:r w:rsidR="00A41246">
        <w:rPr>
          <w:rFonts w:cstheme="minorHAnsi"/>
          <w:szCs w:val="24"/>
        </w:rPr>
        <w:t>animal vehicle collision</w:t>
      </w:r>
      <w:r w:rsidRPr="004F3BDC">
        <w:rPr>
          <w:rFonts w:cstheme="minorHAnsi"/>
          <w:szCs w:val="24"/>
        </w:rPr>
        <w:t xml:space="preserve"> reduction (</w:t>
      </w:r>
      <w:r w:rsidR="00B22CAA">
        <w:rPr>
          <w:rFonts w:cstheme="minorHAnsi"/>
          <w:i/>
          <w:szCs w:val="24"/>
        </w:rPr>
        <w:t>30</w:t>
      </w:r>
      <w:r w:rsidRPr="004F3BDC">
        <w:rPr>
          <w:rFonts w:cstheme="minorHAnsi"/>
          <w:szCs w:val="24"/>
        </w:rPr>
        <w:t>). According to their study conducted in the Czech Republic, use of odor repellents has the poten</w:t>
      </w:r>
      <w:r w:rsidR="00417DEE" w:rsidRPr="004F3BDC">
        <w:rPr>
          <w:rFonts w:cstheme="minorHAnsi"/>
          <w:szCs w:val="24"/>
        </w:rPr>
        <w:t xml:space="preserve">tial of reducing </w:t>
      </w:r>
      <w:r w:rsidR="00A41246">
        <w:rPr>
          <w:rFonts w:cstheme="minorHAnsi"/>
          <w:szCs w:val="24"/>
        </w:rPr>
        <w:t>animal vehicle collisions</w:t>
      </w:r>
      <w:r w:rsidR="00417DEE" w:rsidRPr="004F3BDC">
        <w:rPr>
          <w:rFonts w:cstheme="minorHAnsi"/>
          <w:szCs w:val="24"/>
        </w:rPr>
        <w:t xml:space="preserve"> up to 43%.</w:t>
      </w:r>
    </w:p>
    <w:p w14:paraId="0A952E8F" w14:textId="5EF99964" w:rsidR="002E18E6" w:rsidRPr="004F3BDC" w:rsidRDefault="002E18E6" w:rsidP="00417DEE">
      <w:pPr>
        <w:spacing w:after="120"/>
        <w:rPr>
          <w:rFonts w:cstheme="minorHAnsi"/>
          <w:szCs w:val="24"/>
        </w:rPr>
      </w:pPr>
      <w:r w:rsidRPr="004F3BDC">
        <w:rPr>
          <w:rFonts w:cstheme="minorHAnsi"/>
          <w:szCs w:val="24"/>
        </w:rPr>
        <w:t>In addition to human injuries and economic losses, traffic mortality of animals has created a wildlife conservation challeng</w:t>
      </w:r>
      <w:r w:rsidR="00723C53" w:rsidRPr="004F3BDC">
        <w:rPr>
          <w:rFonts w:cstheme="minorHAnsi"/>
          <w:szCs w:val="24"/>
        </w:rPr>
        <w:t>e and an animal welfare issue (</w:t>
      </w:r>
      <w:r w:rsidR="00B22CAA">
        <w:rPr>
          <w:rFonts w:cstheme="minorHAnsi"/>
          <w:i/>
          <w:szCs w:val="24"/>
        </w:rPr>
        <w:t>27</w:t>
      </w:r>
      <w:r w:rsidRPr="004F3BDC">
        <w:rPr>
          <w:rFonts w:cstheme="minorHAnsi"/>
          <w:szCs w:val="24"/>
        </w:rPr>
        <w:t>). In brief, following mitigation measures can be implemented to prevent animal mortali</w:t>
      </w:r>
      <w:r w:rsidR="004F3BDC">
        <w:rPr>
          <w:rFonts w:cstheme="minorHAnsi"/>
          <w:szCs w:val="24"/>
        </w:rPr>
        <w:t>ty rate on roads. These include</w:t>
      </w:r>
    </w:p>
    <w:p w14:paraId="1827D328" w14:textId="5E14F9B8" w:rsidR="002E18E6" w:rsidRPr="004F3BDC" w:rsidRDefault="002E18E6" w:rsidP="003F135F">
      <w:pPr>
        <w:pStyle w:val="ListParagraph"/>
        <w:numPr>
          <w:ilvl w:val="0"/>
          <w:numId w:val="42"/>
        </w:numPr>
      </w:pPr>
      <w:r w:rsidRPr="004F3BDC">
        <w:t>Modify driving behavior</w:t>
      </w:r>
    </w:p>
    <w:p w14:paraId="4ADC69A4" w14:textId="791AF816" w:rsidR="002E18E6" w:rsidRPr="004F3BDC" w:rsidRDefault="002E18E6" w:rsidP="003F135F">
      <w:pPr>
        <w:pStyle w:val="ListParagraph"/>
        <w:numPr>
          <w:ilvl w:val="0"/>
          <w:numId w:val="42"/>
        </w:numPr>
      </w:pPr>
      <w:r w:rsidRPr="004F3BDC">
        <w:t xml:space="preserve">Use of warning signs equipped with flashing lights or message signs </w:t>
      </w:r>
    </w:p>
    <w:p w14:paraId="04CD96B1" w14:textId="6BE617E9" w:rsidR="002E18E6" w:rsidRPr="004F3BDC" w:rsidRDefault="002E18E6" w:rsidP="003F135F">
      <w:pPr>
        <w:pStyle w:val="ListParagraph"/>
        <w:numPr>
          <w:ilvl w:val="0"/>
          <w:numId w:val="42"/>
        </w:numPr>
      </w:pPr>
      <w:r w:rsidRPr="004F3BDC">
        <w:t>Establish public awareness campaigns</w:t>
      </w:r>
    </w:p>
    <w:p w14:paraId="5165D0DC" w14:textId="0D38BAF2" w:rsidR="002E18E6" w:rsidRPr="004F3BDC" w:rsidRDefault="002E18E6" w:rsidP="003F135F">
      <w:pPr>
        <w:pStyle w:val="ListParagraph"/>
        <w:numPr>
          <w:ilvl w:val="0"/>
          <w:numId w:val="42"/>
        </w:numPr>
      </w:pPr>
      <w:r w:rsidRPr="004F3BDC">
        <w:lastRenderedPageBreak/>
        <w:t>Use of fencing</w:t>
      </w:r>
    </w:p>
    <w:p w14:paraId="546897DA" w14:textId="77777777" w:rsidR="002E18E6" w:rsidRPr="004F3BDC" w:rsidRDefault="002E18E6" w:rsidP="002E18E6">
      <w:pPr>
        <w:pStyle w:val="ListParagraph"/>
        <w:ind w:firstLine="0"/>
      </w:pPr>
    </w:p>
    <w:p w14:paraId="2F264D00" w14:textId="7044F9C8" w:rsidR="006F28C8" w:rsidRPr="004F3BDC" w:rsidRDefault="00891013" w:rsidP="00417DEE">
      <w:pPr>
        <w:spacing w:after="120"/>
        <w:rPr>
          <w:rFonts w:cstheme="minorHAnsi"/>
          <w:szCs w:val="24"/>
        </w:rPr>
      </w:pPr>
      <w:r w:rsidRPr="004F3BDC">
        <w:rPr>
          <w:rFonts w:cstheme="minorHAnsi"/>
          <w:szCs w:val="24"/>
        </w:rPr>
        <w:t>Although the literature shows the wide acceptance and promotion of mowing and landscaping practices believed to discourage large wildlife from roadsides, it also shows little empirical evidence of a measurable safety effect of such practices. The widely accepted rationale is that animals like deer are discouraged to be on roadside areas where denser vegetation that provides cover has been removed. However, some research has found that if the remaining vegetation is nutritionally attractive, the resulting effect on deer could be the opposite of the intended: an attraction due to access to food. Similar results have been found for reptiles in tropical areas, though there seems to be different types of vegetation that associate with a reduced risk of roadkill of this type.</w:t>
      </w:r>
    </w:p>
    <w:p w14:paraId="2A5E2469" w14:textId="56C70C38" w:rsidR="00125DEF" w:rsidRPr="004F3BDC" w:rsidRDefault="00125DEF" w:rsidP="00125DEF">
      <w:pPr>
        <w:pStyle w:val="Heading2"/>
        <w:spacing w:before="120" w:after="120"/>
        <w:ind w:firstLine="0"/>
      </w:pPr>
      <w:bookmarkStart w:id="41" w:name="_Toc517421676"/>
      <w:r w:rsidRPr="004F3BDC">
        <w:t>ECOLOGY</w:t>
      </w:r>
      <w:bookmarkEnd w:id="41"/>
    </w:p>
    <w:p w14:paraId="5E7C2886" w14:textId="27884A2D" w:rsidR="00125DEF" w:rsidRPr="004F3BDC" w:rsidRDefault="00A54CB3" w:rsidP="00125DEF">
      <w:pPr>
        <w:ind w:firstLine="0"/>
        <w:rPr>
          <w:rFonts w:cstheme="minorHAnsi"/>
          <w:szCs w:val="24"/>
        </w:rPr>
      </w:pPr>
      <w:r w:rsidRPr="004F3BDC">
        <w:rPr>
          <w:rFonts w:cstheme="minorHAnsi"/>
          <w:szCs w:val="24"/>
        </w:rPr>
        <w:t>The built environment of roadways is good for human mobility. However, t</w:t>
      </w:r>
      <w:r w:rsidR="00125DEF" w:rsidRPr="004F3BDC">
        <w:rPr>
          <w:rFonts w:cstheme="minorHAnsi"/>
          <w:szCs w:val="24"/>
        </w:rPr>
        <w:t xml:space="preserve">he effects of </w:t>
      </w:r>
      <w:r w:rsidRPr="004F3BDC">
        <w:rPr>
          <w:rFonts w:cstheme="minorHAnsi"/>
          <w:noProof/>
          <w:szCs w:val="24"/>
        </w:rPr>
        <w:t>roadways</w:t>
      </w:r>
      <w:r w:rsidR="00417DEE" w:rsidRPr="004F3BDC">
        <w:rPr>
          <w:rFonts w:cstheme="minorHAnsi"/>
          <w:szCs w:val="24"/>
        </w:rPr>
        <w:t xml:space="preserve"> on ecology include</w:t>
      </w:r>
      <w:r w:rsidR="0046412B" w:rsidRPr="004F3BDC">
        <w:rPr>
          <w:rFonts w:cstheme="minorHAnsi"/>
          <w:szCs w:val="24"/>
        </w:rPr>
        <w:t xml:space="preserve"> </w:t>
      </w:r>
      <w:r w:rsidR="0046412B" w:rsidRPr="004F3BDC">
        <w:rPr>
          <w:rFonts w:cstheme="minorHAnsi"/>
          <w:i/>
          <w:szCs w:val="24"/>
        </w:rPr>
        <w:t>(</w:t>
      </w:r>
      <w:r w:rsidR="00B22CAA">
        <w:rPr>
          <w:rFonts w:cstheme="minorHAnsi"/>
          <w:i/>
          <w:szCs w:val="24"/>
        </w:rPr>
        <w:t>7</w:t>
      </w:r>
      <w:r w:rsidR="00EE10DB" w:rsidRPr="004F3BDC">
        <w:rPr>
          <w:rFonts w:cstheme="minorHAnsi"/>
          <w:i/>
          <w:szCs w:val="24"/>
        </w:rPr>
        <w:t xml:space="preserve">, </w:t>
      </w:r>
      <w:r w:rsidR="00B22CAA">
        <w:rPr>
          <w:rFonts w:cstheme="minorHAnsi"/>
          <w:i/>
          <w:szCs w:val="24"/>
        </w:rPr>
        <w:t>9</w:t>
      </w:r>
      <w:r w:rsidR="00EE10DB" w:rsidRPr="004F3BDC">
        <w:rPr>
          <w:rFonts w:cstheme="minorHAnsi"/>
          <w:i/>
          <w:szCs w:val="24"/>
        </w:rPr>
        <w:t>,</w:t>
      </w:r>
      <w:r w:rsidR="00AA27E2">
        <w:rPr>
          <w:rFonts w:cstheme="minorHAnsi"/>
          <w:i/>
          <w:szCs w:val="24"/>
        </w:rPr>
        <w:t xml:space="preserve"> </w:t>
      </w:r>
      <w:r w:rsidR="00B22CAA">
        <w:rPr>
          <w:rFonts w:cstheme="minorHAnsi"/>
          <w:i/>
          <w:szCs w:val="24"/>
        </w:rPr>
        <w:t>20</w:t>
      </w:r>
      <w:r w:rsidR="0046412B" w:rsidRPr="004F3BDC">
        <w:rPr>
          <w:rFonts w:cstheme="minorHAnsi"/>
          <w:i/>
          <w:szCs w:val="24"/>
        </w:rPr>
        <w:t>):</w:t>
      </w:r>
    </w:p>
    <w:p w14:paraId="7100D26D" w14:textId="23E68B56" w:rsidR="00125DEF" w:rsidRPr="004F3BDC" w:rsidRDefault="00125DEF" w:rsidP="00AA27E2">
      <w:pPr>
        <w:pStyle w:val="ListParagraph"/>
        <w:numPr>
          <w:ilvl w:val="0"/>
          <w:numId w:val="43"/>
        </w:numPr>
        <w:spacing w:before="240"/>
        <w:rPr>
          <w:rFonts w:cstheme="minorHAnsi"/>
          <w:szCs w:val="24"/>
        </w:rPr>
      </w:pPr>
      <w:r w:rsidRPr="004F3BDC">
        <w:rPr>
          <w:rFonts w:cstheme="minorHAnsi"/>
          <w:szCs w:val="24"/>
        </w:rPr>
        <w:t>Loss of habitat due to new pavement construction</w:t>
      </w:r>
    </w:p>
    <w:p w14:paraId="47959383" w14:textId="77777777" w:rsidR="00125DEF" w:rsidRPr="004F3BDC" w:rsidRDefault="00125DEF" w:rsidP="003F135F">
      <w:pPr>
        <w:pStyle w:val="ListParagraph"/>
        <w:numPr>
          <w:ilvl w:val="0"/>
          <w:numId w:val="43"/>
        </w:numPr>
        <w:rPr>
          <w:rFonts w:cstheme="minorHAnsi"/>
          <w:szCs w:val="24"/>
        </w:rPr>
      </w:pPr>
      <w:r w:rsidRPr="004F3BDC">
        <w:rPr>
          <w:rFonts w:cstheme="minorHAnsi"/>
          <w:szCs w:val="24"/>
        </w:rPr>
        <w:t>Direct mortality by collisions with vehicles</w:t>
      </w:r>
    </w:p>
    <w:p w14:paraId="5048E26E" w14:textId="77777777" w:rsidR="00125DEF" w:rsidRPr="004F3BDC" w:rsidRDefault="00125DEF" w:rsidP="003F135F">
      <w:pPr>
        <w:pStyle w:val="ListParagraph"/>
        <w:numPr>
          <w:ilvl w:val="0"/>
          <w:numId w:val="43"/>
        </w:numPr>
        <w:rPr>
          <w:rFonts w:cstheme="minorHAnsi"/>
          <w:szCs w:val="24"/>
        </w:rPr>
      </w:pPr>
      <w:r w:rsidRPr="004F3BDC">
        <w:rPr>
          <w:rFonts w:cstheme="minorHAnsi"/>
          <w:szCs w:val="24"/>
        </w:rPr>
        <w:t>Habitat fragmentation due to barriers that affect animal movements</w:t>
      </w:r>
    </w:p>
    <w:p w14:paraId="172367A3" w14:textId="77777777" w:rsidR="00125DEF" w:rsidRPr="004F3BDC" w:rsidRDefault="00125DEF" w:rsidP="003F135F">
      <w:pPr>
        <w:pStyle w:val="ListParagraph"/>
        <w:numPr>
          <w:ilvl w:val="0"/>
          <w:numId w:val="43"/>
        </w:numPr>
        <w:rPr>
          <w:rFonts w:cstheme="minorHAnsi"/>
          <w:szCs w:val="24"/>
        </w:rPr>
      </w:pPr>
      <w:r w:rsidRPr="004F3BDC">
        <w:rPr>
          <w:rFonts w:cstheme="minorHAnsi"/>
          <w:szCs w:val="24"/>
        </w:rPr>
        <w:t>Low habitat quality adjacent to roads</w:t>
      </w:r>
    </w:p>
    <w:p w14:paraId="444B8B3E" w14:textId="77777777" w:rsidR="00125DEF" w:rsidRPr="004F3BDC" w:rsidRDefault="00125DEF" w:rsidP="003F135F">
      <w:pPr>
        <w:pStyle w:val="ListParagraph"/>
        <w:numPr>
          <w:ilvl w:val="0"/>
          <w:numId w:val="43"/>
        </w:numPr>
        <w:rPr>
          <w:rFonts w:cstheme="minorHAnsi"/>
          <w:szCs w:val="24"/>
        </w:rPr>
      </w:pPr>
      <w:r w:rsidRPr="004F3BDC">
        <w:rPr>
          <w:rFonts w:cstheme="minorHAnsi"/>
          <w:szCs w:val="24"/>
        </w:rPr>
        <w:t xml:space="preserve">Isolate populations and reduced genetic diversity </w:t>
      </w:r>
    </w:p>
    <w:p w14:paraId="212997C0" w14:textId="77777777" w:rsidR="00125DEF" w:rsidRPr="004F3BDC" w:rsidRDefault="00125DEF" w:rsidP="003F135F">
      <w:pPr>
        <w:pStyle w:val="ListParagraph"/>
        <w:numPr>
          <w:ilvl w:val="0"/>
          <w:numId w:val="43"/>
        </w:numPr>
        <w:rPr>
          <w:rFonts w:cstheme="minorHAnsi"/>
          <w:szCs w:val="24"/>
        </w:rPr>
      </w:pPr>
      <w:r w:rsidRPr="004F3BDC">
        <w:rPr>
          <w:rFonts w:cstheme="minorHAnsi"/>
          <w:szCs w:val="24"/>
        </w:rPr>
        <w:t>Less animal communication and foraging due to traffic noise pollution</w:t>
      </w:r>
    </w:p>
    <w:p w14:paraId="53AF6C80" w14:textId="77777777" w:rsidR="00125DEF" w:rsidRPr="004F3BDC" w:rsidRDefault="00125DEF" w:rsidP="003F135F">
      <w:pPr>
        <w:pStyle w:val="ListParagraph"/>
        <w:numPr>
          <w:ilvl w:val="0"/>
          <w:numId w:val="43"/>
        </w:numPr>
        <w:rPr>
          <w:rFonts w:cstheme="minorHAnsi"/>
          <w:szCs w:val="24"/>
        </w:rPr>
      </w:pPr>
      <w:r w:rsidRPr="004F3BDC">
        <w:rPr>
          <w:rFonts w:cstheme="minorHAnsi"/>
          <w:szCs w:val="24"/>
        </w:rPr>
        <w:t>Reconfiguration of local landforms</w:t>
      </w:r>
    </w:p>
    <w:p w14:paraId="0BE25CD8" w14:textId="77777777" w:rsidR="00125DEF" w:rsidRPr="004F3BDC" w:rsidRDefault="00125DEF" w:rsidP="003F135F">
      <w:pPr>
        <w:pStyle w:val="ListParagraph"/>
        <w:numPr>
          <w:ilvl w:val="0"/>
          <w:numId w:val="43"/>
        </w:numPr>
        <w:rPr>
          <w:rFonts w:cstheme="minorHAnsi"/>
          <w:szCs w:val="24"/>
        </w:rPr>
      </w:pPr>
      <w:r w:rsidRPr="004F3BDC">
        <w:rPr>
          <w:rFonts w:cstheme="minorHAnsi"/>
          <w:szCs w:val="24"/>
        </w:rPr>
        <w:t>Changes to hydrology and water quality</w:t>
      </w:r>
    </w:p>
    <w:p w14:paraId="061084FE" w14:textId="0ACF9A77" w:rsidR="00125DEF" w:rsidRPr="004F3BDC" w:rsidRDefault="00125DEF" w:rsidP="003F135F">
      <w:pPr>
        <w:pStyle w:val="ListParagraph"/>
        <w:numPr>
          <w:ilvl w:val="0"/>
          <w:numId w:val="43"/>
        </w:numPr>
        <w:rPr>
          <w:rFonts w:cstheme="minorHAnsi"/>
          <w:szCs w:val="24"/>
        </w:rPr>
      </w:pPr>
      <w:r w:rsidRPr="004F3BDC">
        <w:rPr>
          <w:rFonts w:cstheme="minorHAnsi"/>
          <w:szCs w:val="24"/>
        </w:rPr>
        <w:t>Air pollution through vehicle emission</w:t>
      </w:r>
    </w:p>
    <w:p w14:paraId="6C61E5A1" w14:textId="5012D29F" w:rsidR="00125DEF" w:rsidRPr="004F3BDC" w:rsidRDefault="00125DEF" w:rsidP="00125DEF">
      <w:pPr>
        <w:ind w:firstLine="0"/>
        <w:rPr>
          <w:rFonts w:cstheme="minorHAnsi"/>
          <w:szCs w:val="24"/>
        </w:rPr>
      </w:pPr>
    </w:p>
    <w:p w14:paraId="2B0B5C1A" w14:textId="0EFCBDB6" w:rsidR="00125DEF" w:rsidRPr="004F3BDC" w:rsidRDefault="00A54CB3" w:rsidP="00125DEF">
      <w:pPr>
        <w:autoSpaceDE w:val="0"/>
        <w:autoSpaceDN w:val="0"/>
        <w:adjustRightInd w:val="0"/>
        <w:rPr>
          <w:rFonts w:cstheme="minorHAnsi"/>
          <w:szCs w:val="24"/>
        </w:rPr>
      </w:pPr>
      <w:r w:rsidRPr="004F3BDC">
        <w:rPr>
          <w:rFonts w:cstheme="minorHAnsi"/>
          <w:szCs w:val="24"/>
        </w:rPr>
        <w:t>Roadside</w:t>
      </w:r>
      <w:r w:rsidR="00125DEF" w:rsidRPr="004F3BDC">
        <w:rPr>
          <w:rFonts w:cstheme="minorHAnsi"/>
          <w:szCs w:val="24"/>
        </w:rPr>
        <w:t xml:space="preserve"> vegetation brings some benefits to small mammals and insects by providing habitat and source of food (</w:t>
      </w:r>
      <w:r w:rsidR="00B22CAA">
        <w:rPr>
          <w:rFonts w:cstheme="minorHAnsi"/>
          <w:i/>
          <w:szCs w:val="24"/>
        </w:rPr>
        <w:t>9</w:t>
      </w:r>
      <w:r w:rsidR="00125DEF" w:rsidRPr="004F3BDC">
        <w:rPr>
          <w:rFonts w:cstheme="minorHAnsi"/>
          <w:szCs w:val="24"/>
        </w:rPr>
        <w:t xml:space="preserve">). For example, native </w:t>
      </w:r>
      <w:r w:rsidRPr="004F3BDC">
        <w:rPr>
          <w:rFonts w:cstheme="minorHAnsi"/>
          <w:szCs w:val="24"/>
        </w:rPr>
        <w:t xml:space="preserve">roadside </w:t>
      </w:r>
      <w:r w:rsidR="00125DEF" w:rsidRPr="004F3BDC">
        <w:rPr>
          <w:rFonts w:cstheme="minorHAnsi"/>
          <w:szCs w:val="24"/>
        </w:rPr>
        <w:t xml:space="preserve">vegetation </w:t>
      </w:r>
      <w:r w:rsidRPr="004F3BDC">
        <w:rPr>
          <w:rFonts w:cstheme="minorHAnsi"/>
          <w:szCs w:val="24"/>
        </w:rPr>
        <w:t>is</w:t>
      </w:r>
      <w:r w:rsidR="00125DEF" w:rsidRPr="004F3BDC">
        <w:rPr>
          <w:rFonts w:cstheme="minorHAnsi"/>
          <w:szCs w:val="24"/>
        </w:rPr>
        <w:t xml:space="preserve"> proved to be a vital source of biodiversity in the landscape </w:t>
      </w:r>
      <w:r w:rsidRPr="004F3BDC">
        <w:rPr>
          <w:rFonts w:cstheme="minorHAnsi"/>
          <w:szCs w:val="24"/>
        </w:rPr>
        <w:t xml:space="preserve">of Australia and Netherlands </w:t>
      </w:r>
      <w:r w:rsidR="00125DEF" w:rsidRPr="004F3BDC">
        <w:rPr>
          <w:rFonts w:cstheme="minorHAnsi"/>
          <w:szCs w:val="24"/>
        </w:rPr>
        <w:t>(</w:t>
      </w:r>
      <w:r w:rsidR="00B22CAA">
        <w:rPr>
          <w:rFonts w:cstheme="minorHAnsi"/>
          <w:i/>
          <w:szCs w:val="24"/>
        </w:rPr>
        <w:t>31</w:t>
      </w:r>
      <w:r w:rsidR="00125DEF" w:rsidRPr="004F3BDC">
        <w:rPr>
          <w:rFonts w:cstheme="minorHAnsi"/>
          <w:szCs w:val="24"/>
        </w:rPr>
        <w:t xml:space="preserve">).  The benefits of roadside vegetation to ecosystem depend on the width of verge, design characteristics of roads and management of </w:t>
      </w:r>
      <w:r w:rsidR="00125DEF" w:rsidRPr="004F3BDC">
        <w:rPr>
          <w:rFonts w:cstheme="minorHAnsi"/>
          <w:noProof/>
          <w:szCs w:val="24"/>
        </w:rPr>
        <w:t>vegetation</w:t>
      </w:r>
      <w:r w:rsidR="00125DEF" w:rsidRPr="004F3BDC">
        <w:rPr>
          <w:rFonts w:cstheme="minorHAnsi"/>
          <w:szCs w:val="24"/>
        </w:rPr>
        <w:t xml:space="preserve">. </w:t>
      </w:r>
      <w:r w:rsidR="00125DEF" w:rsidRPr="004F3BDC">
        <w:rPr>
          <w:rFonts w:cstheme="minorHAnsi"/>
          <w:noProof/>
          <w:szCs w:val="24"/>
        </w:rPr>
        <w:t>In the wheat belt of Western Australia, the</w:t>
      </w:r>
      <w:r w:rsidR="00125DEF" w:rsidRPr="004F3BDC">
        <w:rPr>
          <w:rFonts w:cstheme="minorHAnsi"/>
          <w:szCs w:val="24"/>
        </w:rPr>
        <w:t xml:space="preserve"> width of the roadway </w:t>
      </w:r>
      <w:r w:rsidR="00125DEF" w:rsidRPr="004F3BDC">
        <w:rPr>
          <w:rFonts w:cstheme="minorHAnsi"/>
          <w:noProof/>
          <w:szCs w:val="24"/>
        </w:rPr>
        <w:t>verge</w:t>
      </w:r>
      <w:r w:rsidR="00125DEF" w:rsidRPr="004F3BDC">
        <w:rPr>
          <w:rFonts w:cstheme="minorHAnsi"/>
          <w:szCs w:val="24"/>
        </w:rPr>
        <w:t xml:space="preserve"> increased with the increase in the number of species on the roadside area (</w:t>
      </w:r>
      <w:r w:rsidR="00B22CAA" w:rsidRPr="00AA27E2">
        <w:rPr>
          <w:rFonts w:cstheme="minorHAnsi"/>
          <w:i/>
          <w:szCs w:val="24"/>
        </w:rPr>
        <w:t>32</w:t>
      </w:r>
      <w:r w:rsidR="00125DEF" w:rsidRPr="004F3BDC">
        <w:rPr>
          <w:rFonts w:cstheme="minorHAnsi"/>
          <w:szCs w:val="24"/>
        </w:rPr>
        <w:t>). The design characteristics of the road, including the width, height above grade and surface of the road determines the habitat characte</w:t>
      </w:r>
      <w:r w:rsidRPr="004F3BDC">
        <w:rPr>
          <w:rFonts w:cstheme="minorHAnsi"/>
          <w:szCs w:val="24"/>
        </w:rPr>
        <w:t>ristics for roadside species</w:t>
      </w:r>
      <w:r w:rsidR="00125DEF" w:rsidRPr="004F3BDC">
        <w:rPr>
          <w:rFonts w:cstheme="minorHAnsi"/>
          <w:szCs w:val="24"/>
        </w:rPr>
        <w:t>. Besides, effects of roadways on the bird, insect, and mammal populations largely depend on the efficient roadside vegetation management including differences in mowing</w:t>
      </w:r>
      <w:r w:rsidRPr="004F3BDC">
        <w:rPr>
          <w:rFonts w:cstheme="minorHAnsi"/>
          <w:szCs w:val="24"/>
        </w:rPr>
        <w:t xml:space="preserve"> regimes or planting designs</w:t>
      </w:r>
      <w:r w:rsidR="00125DEF" w:rsidRPr="004F3BDC">
        <w:rPr>
          <w:rFonts w:cstheme="minorHAnsi"/>
          <w:szCs w:val="24"/>
        </w:rPr>
        <w:t>.</w:t>
      </w:r>
    </w:p>
    <w:p w14:paraId="7D270B27" w14:textId="1BFC950A" w:rsidR="00125DEF" w:rsidRPr="004F3BDC" w:rsidRDefault="00125DEF" w:rsidP="00125DEF">
      <w:pPr>
        <w:ind w:firstLine="0"/>
        <w:rPr>
          <w:rFonts w:cstheme="minorHAnsi"/>
          <w:szCs w:val="24"/>
        </w:rPr>
      </w:pPr>
    </w:p>
    <w:p w14:paraId="192CC46C" w14:textId="6AF756C4" w:rsidR="00567947" w:rsidRPr="004F3BDC" w:rsidRDefault="001B096B" w:rsidP="001B096B">
      <w:pPr>
        <w:pStyle w:val="Bibliography"/>
        <w:ind w:firstLine="360"/>
        <w:rPr>
          <w:rFonts w:cs="Times New Roman"/>
          <w:szCs w:val="24"/>
        </w:rPr>
      </w:pPr>
      <w:r>
        <w:rPr>
          <w:rFonts w:cstheme="minorHAnsi"/>
          <w:szCs w:val="24"/>
        </w:rPr>
        <w:t xml:space="preserve">     </w:t>
      </w:r>
      <w:r w:rsidR="00567947" w:rsidRPr="001B096B">
        <w:rPr>
          <w:rFonts w:cstheme="minorHAnsi"/>
          <w:szCs w:val="24"/>
        </w:rPr>
        <w:t>Efficient use of the narrow roadside area for vegetation establishment can mitigate the negative influence of roadways on the environment. In fact, establishing native and non-native plant species on available roadside land reinforces the idea of the sustainable roadway system and improved road ecology. Li et al. identified following determinants to portray the roadside environment characteristics</w:t>
      </w:r>
      <w:r w:rsidR="00FD2807" w:rsidRPr="001B096B">
        <w:rPr>
          <w:rFonts w:cstheme="minorHAnsi"/>
          <w:szCs w:val="24"/>
        </w:rPr>
        <w:t xml:space="preserve"> (</w:t>
      </w:r>
      <w:r w:rsidR="00B22CAA">
        <w:rPr>
          <w:rFonts w:cstheme="minorHAnsi"/>
          <w:i/>
          <w:szCs w:val="24"/>
        </w:rPr>
        <w:t>33</w:t>
      </w:r>
      <w:r w:rsidR="00FD2807" w:rsidRPr="004F3BDC">
        <w:rPr>
          <w:rFonts w:cs="Times New Roman"/>
          <w:szCs w:val="24"/>
        </w:rPr>
        <w:t>)</w:t>
      </w:r>
      <w:r w:rsidR="00567947" w:rsidRPr="004F3BDC">
        <w:rPr>
          <w:rFonts w:cs="Times New Roman"/>
          <w:szCs w:val="24"/>
        </w:rPr>
        <w:t>. These include</w:t>
      </w:r>
      <w:r w:rsidR="00F40B32">
        <w:rPr>
          <w:rFonts w:cs="Times New Roman"/>
          <w:szCs w:val="24"/>
        </w:rPr>
        <w:t>:</w:t>
      </w:r>
      <w:r w:rsidR="00567947" w:rsidRPr="004F3BDC">
        <w:rPr>
          <w:rFonts w:cs="Times New Roman"/>
          <w:szCs w:val="24"/>
        </w:rPr>
        <w:t xml:space="preserve"> </w:t>
      </w:r>
    </w:p>
    <w:p w14:paraId="65781489" w14:textId="3F0AB74D" w:rsidR="00567947" w:rsidRPr="004F3BDC" w:rsidRDefault="00567947" w:rsidP="00AA27E2">
      <w:pPr>
        <w:pStyle w:val="ListParagraph"/>
        <w:numPr>
          <w:ilvl w:val="0"/>
          <w:numId w:val="43"/>
        </w:numPr>
        <w:spacing w:before="240"/>
        <w:rPr>
          <w:rFonts w:cstheme="minorHAnsi"/>
          <w:szCs w:val="24"/>
        </w:rPr>
      </w:pPr>
      <w:r w:rsidRPr="004F3BDC">
        <w:rPr>
          <w:rFonts w:cstheme="minorHAnsi"/>
          <w:szCs w:val="24"/>
        </w:rPr>
        <w:t>Frequency of maintenance</w:t>
      </w:r>
    </w:p>
    <w:p w14:paraId="4AB8B98A" w14:textId="1448CDFB" w:rsidR="00567947" w:rsidRPr="004F3BDC" w:rsidRDefault="00567947" w:rsidP="003F135F">
      <w:pPr>
        <w:pStyle w:val="ListParagraph"/>
        <w:numPr>
          <w:ilvl w:val="0"/>
          <w:numId w:val="43"/>
        </w:numPr>
        <w:rPr>
          <w:rFonts w:cstheme="minorHAnsi"/>
          <w:szCs w:val="24"/>
        </w:rPr>
      </w:pPr>
      <w:r w:rsidRPr="004F3BDC">
        <w:rPr>
          <w:rFonts w:cstheme="minorHAnsi"/>
          <w:szCs w:val="24"/>
        </w:rPr>
        <w:t>Roadway type and traffic frequency</w:t>
      </w:r>
    </w:p>
    <w:p w14:paraId="2BB2C0F2" w14:textId="46B7C313" w:rsidR="00567947" w:rsidRPr="004F3BDC" w:rsidRDefault="00A54CB3" w:rsidP="003F135F">
      <w:pPr>
        <w:pStyle w:val="ListParagraph"/>
        <w:numPr>
          <w:ilvl w:val="0"/>
          <w:numId w:val="43"/>
        </w:numPr>
        <w:rPr>
          <w:rFonts w:cstheme="minorHAnsi"/>
          <w:szCs w:val="24"/>
        </w:rPr>
      </w:pPr>
      <w:r w:rsidRPr="004F3BDC">
        <w:rPr>
          <w:rFonts w:cstheme="minorHAnsi"/>
          <w:szCs w:val="24"/>
        </w:rPr>
        <w:t>L</w:t>
      </w:r>
      <w:r w:rsidR="00567947" w:rsidRPr="004F3BDC">
        <w:rPr>
          <w:rFonts w:cstheme="minorHAnsi"/>
          <w:szCs w:val="24"/>
        </w:rPr>
        <w:t>ongitudinal and cross-sectional slope of the right-of-way</w:t>
      </w:r>
    </w:p>
    <w:p w14:paraId="03A0C747" w14:textId="72DA0934" w:rsidR="00567947" w:rsidRPr="004F3BDC" w:rsidRDefault="00567947" w:rsidP="003F135F">
      <w:pPr>
        <w:pStyle w:val="ListParagraph"/>
        <w:numPr>
          <w:ilvl w:val="0"/>
          <w:numId w:val="43"/>
        </w:numPr>
        <w:rPr>
          <w:rFonts w:cstheme="minorHAnsi"/>
          <w:szCs w:val="24"/>
        </w:rPr>
      </w:pPr>
      <w:r w:rsidRPr="004F3BDC">
        <w:rPr>
          <w:rFonts w:cstheme="minorHAnsi"/>
          <w:szCs w:val="24"/>
        </w:rPr>
        <w:lastRenderedPageBreak/>
        <w:t>Adjacent land use characteristics (land cover, slopes, maintenance)</w:t>
      </w:r>
    </w:p>
    <w:p w14:paraId="4A09AD95" w14:textId="56B1EB45" w:rsidR="00567947" w:rsidRPr="004F3BDC" w:rsidRDefault="00567947" w:rsidP="003F135F">
      <w:pPr>
        <w:pStyle w:val="ListParagraph"/>
        <w:numPr>
          <w:ilvl w:val="0"/>
          <w:numId w:val="43"/>
        </w:numPr>
        <w:rPr>
          <w:rFonts w:cstheme="minorHAnsi"/>
          <w:szCs w:val="24"/>
        </w:rPr>
      </w:pPr>
      <w:r w:rsidRPr="004F3BDC">
        <w:rPr>
          <w:rFonts w:cstheme="minorHAnsi"/>
          <w:szCs w:val="24"/>
        </w:rPr>
        <w:t>Storm</w:t>
      </w:r>
      <w:r w:rsidR="00A54CB3" w:rsidRPr="004F3BDC">
        <w:rPr>
          <w:rFonts w:cstheme="minorHAnsi"/>
          <w:szCs w:val="24"/>
        </w:rPr>
        <w:t xml:space="preserve"> </w:t>
      </w:r>
      <w:r w:rsidRPr="004F3BDC">
        <w:rPr>
          <w:rFonts w:cstheme="minorHAnsi"/>
          <w:szCs w:val="24"/>
        </w:rPr>
        <w:t>water management methods and structures</w:t>
      </w:r>
    </w:p>
    <w:p w14:paraId="70550F35" w14:textId="5EBCEFEC" w:rsidR="00567947" w:rsidRPr="004F3BDC" w:rsidRDefault="00567947" w:rsidP="003F135F">
      <w:pPr>
        <w:pStyle w:val="ListParagraph"/>
        <w:numPr>
          <w:ilvl w:val="0"/>
          <w:numId w:val="43"/>
        </w:numPr>
        <w:rPr>
          <w:rFonts w:cstheme="minorHAnsi"/>
          <w:szCs w:val="24"/>
        </w:rPr>
      </w:pPr>
      <w:r w:rsidRPr="004F3BDC">
        <w:rPr>
          <w:rFonts w:cstheme="minorHAnsi"/>
          <w:szCs w:val="24"/>
        </w:rPr>
        <w:t>Mowing height</w:t>
      </w:r>
    </w:p>
    <w:p w14:paraId="0A355B8B" w14:textId="635E339A" w:rsidR="00567947" w:rsidRPr="004F3BDC" w:rsidRDefault="00567947" w:rsidP="003F135F">
      <w:pPr>
        <w:pStyle w:val="ListParagraph"/>
        <w:numPr>
          <w:ilvl w:val="0"/>
          <w:numId w:val="43"/>
        </w:numPr>
        <w:rPr>
          <w:rFonts w:cstheme="minorHAnsi"/>
          <w:szCs w:val="24"/>
        </w:rPr>
      </w:pPr>
      <w:r w:rsidRPr="004F3BDC">
        <w:rPr>
          <w:rFonts w:cstheme="minorHAnsi"/>
          <w:szCs w:val="24"/>
        </w:rPr>
        <w:t>Soil compaction</w:t>
      </w:r>
    </w:p>
    <w:p w14:paraId="3C059D91" w14:textId="2FDF1E94" w:rsidR="00567947" w:rsidRPr="004F3BDC" w:rsidRDefault="00567947" w:rsidP="003F135F">
      <w:pPr>
        <w:pStyle w:val="ListParagraph"/>
        <w:numPr>
          <w:ilvl w:val="0"/>
          <w:numId w:val="43"/>
        </w:numPr>
        <w:rPr>
          <w:rFonts w:cstheme="minorHAnsi"/>
          <w:szCs w:val="24"/>
        </w:rPr>
      </w:pPr>
      <w:r w:rsidRPr="004F3BDC">
        <w:rPr>
          <w:rFonts w:cstheme="minorHAnsi"/>
          <w:szCs w:val="24"/>
        </w:rPr>
        <w:t>Existing plant mix</w:t>
      </w:r>
    </w:p>
    <w:p w14:paraId="3E7A94C0" w14:textId="37D78AB6" w:rsidR="00567947" w:rsidRPr="004F3BDC" w:rsidRDefault="00567947" w:rsidP="003F135F">
      <w:pPr>
        <w:pStyle w:val="ListParagraph"/>
        <w:numPr>
          <w:ilvl w:val="0"/>
          <w:numId w:val="43"/>
        </w:numPr>
        <w:rPr>
          <w:rFonts w:cstheme="minorHAnsi"/>
          <w:szCs w:val="24"/>
        </w:rPr>
      </w:pPr>
      <w:r w:rsidRPr="004F3BDC">
        <w:rPr>
          <w:rFonts w:cstheme="minorHAnsi"/>
          <w:szCs w:val="24"/>
        </w:rPr>
        <w:t>Exposure to roadway-based pollutants</w:t>
      </w:r>
    </w:p>
    <w:p w14:paraId="7FA951C1" w14:textId="77777777" w:rsidR="00567947" w:rsidRPr="004F3BDC" w:rsidRDefault="00567947" w:rsidP="00567947">
      <w:pPr>
        <w:rPr>
          <w:rFonts w:cs="Times New Roman"/>
          <w:szCs w:val="24"/>
        </w:rPr>
      </w:pPr>
    </w:p>
    <w:p w14:paraId="1DB2484F" w14:textId="71E513D9" w:rsidR="00567947" w:rsidRPr="004F3BDC" w:rsidRDefault="001B096B" w:rsidP="001B096B">
      <w:pPr>
        <w:pStyle w:val="Bibliography"/>
        <w:ind w:firstLine="360"/>
        <w:rPr>
          <w:rFonts w:cs="Times New Roman"/>
          <w:szCs w:val="24"/>
        </w:rPr>
      </w:pPr>
      <w:r>
        <w:rPr>
          <w:rFonts w:cs="Times New Roman"/>
          <w:szCs w:val="24"/>
        </w:rPr>
        <w:t xml:space="preserve">     </w:t>
      </w:r>
      <w:r w:rsidR="00567947" w:rsidRPr="004F3BDC">
        <w:rPr>
          <w:rFonts w:cs="Times New Roman"/>
          <w:szCs w:val="24"/>
        </w:rPr>
        <w:t xml:space="preserve">A roadside environment is a </w:t>
      </w:r>
      <w:r w:rsidR="00C267C1">
        <w:rPr>
          <w:rFonts w:cs="Times New Roman"/>
          <w:szCs w:val="24"/>
        </w:rPr>
        <w:t>distorted</w:t>
      </w:r>
      <w:r w:rsidR="00567947" w:rsidRPr="004F3BDC">
        <w:rPr>
          <w:rFonts w:cs="Times New Roman"/>
          <w:szCs w:val="24"/>
        </w:rPr>
        <w:t xml:space="preserve"> natural environment regardless of the physical appearance (</w:t>
      </w:r>
      <w:r w:rsidR="00B22CAA">
        <w:rPr>
          <w:rFonts w:cs="Times New Roman"/>
          <w:i/>
          <w:szCs w:val="24"/>
        </w:rPr>
        <w:t>33</w:t>
      </w:r>
      <w:r w:rsidR="00567947" w:rsidRPr="004F3BDC">
        <w:rPr>
          <w:rFonts w:cs="Times New Roman"/>
          <w:szCs w:val="24"/>
        </w:rPr>
        <w:t xml:space="preserve">). Soil structure and the hydrology of the roadside are thoroughly altered from its predevelopment state to meet strict vehicular roadway design, and periodic automotive-based maintenance controls the roadside vegetation composition as well. An ecological approach to roadside vegetation management is essential as it saves </w:t>
      </w:r>
      <w:r w:rsidR="00A54CB3" w:rsidRPr="004F3BDC">
        <w:rPr>
          <w:rFonts w:cs="Times New Roman"/>
          <w:szCs w:val="24"/>
        </w:rPr>
        <w:t xml:space="preserve">the </w:t>
      </w:r>
      <w:r w:rsidR="00567947" w:rsidRPr="004F3BDC">
        <w:rPr>
          <w:rFonts w:cs="Times New Roman"/>
          <w:szCs w:val="24"/>
        </w:rPr>
        <w:t>resources in the long run. To properly manage roadside habitat and minimize the damage of roadside ecology, it is imperative to understand the components of the ecosystem (plant and animal species, soils, water, weather), its functions and different limiting factors (</w:t>
      </w:r>
      <w:r w:rsidR="00B22CAA">
        <w:rPr>
          <w:rFonts w:cs="Times New Roman"/>
          <w:i/>
          <w:szCs w:val="24"/>
        </w:rPr>
        <w:t>34</w:t>
      </w:r>
      <w:r w:rsidR="00567947" w:rsidRPr="004F3BDC">
        <w:rPr>
          <w:rFonts w:cs="Times New Roman"/>
          <w:szCs w:val="24"/>
        </w:rPr>
        <w:t xml:space="preserve">). </w:t>
      </w:r>
    </w:p>
    <w:p w14:paraId="5B8CC774" w14:textId="77777777" w:rsidR="00567947" w:rsidRPr="004F3BDC" w:rsidRDefault="00567947" w:rsidP="00567947">
      <w:pPr>
        <w:rPr>
          <w:rFonts w:cs="Times New Roman"/>
          <w:szCs w:val="24"/>
        </w:rPr>
      </w:pPr>
    </w:p>
    <w:p w14:paraId="42CC954B" w14:textId="77777777" w:rsidR="00567947" w:rsidRPr="004F3BDC" w:rsidRDefault="00567947" w:rsidP="00567947">
      <w:pPr>
        <w:ind w:firstLine="0"/>
        <w:rPr>
          <w:rFonts w:cs="Times New Roman"/>
          <w:b/>
          <w:szCs w:val="24"/>
        </w:rPr>
      </w:pPr>
      <w:r w:rsidRPr="004F3BDC">
        <w:rPr>
          <w:rFonts w:cs="Times New Roman"/>
          <w:b/>
          <w:szCs w:val="24"/>
        </w:rPr>
        <w:t>Native Plants, Non-Native Plants and Noxious Weeds</w:t>
      </w:r>
    </w:p>
    <w:p w14:paraId="3D882428" w14:textId="77777777" w:rsidR="00567947" w:rsidRPr="004F3BDC" w:rsidRDefault="00567947" w:rsidP="00567947">
      <w:pPr>
        <w:ind w:firstLine="0"/>
        <w:rPr>
          <w:rFonts w:cs="Times New Roman"/>
          <w:b/>
          <w:szCs w:val="24"/>
        </w:rPr>
      </w:pPr>
    </w:p>
    <w:p w14:paraId="2ADFD811" w14:textId="3C52C2B9" w:rsidR="00567947" w:rsidRPr="004F3BDC" w:rsidRDefault="004F3BDC" w:rsidP="00567947">
      <w:pPr>
        <w:ind w:firstLine="0"/>
        <w:rPr>
          <w:rFonts w:cs="Times New Roman"/>
          <w:szCs w:val="24"/>
        </w:rPr>
      </w:pPr>
      <w:r w:rsidRPr="004F3BDC">
        <w:rPr>
          <w:rFonts w:cstheme="minorHAnsi"/>
          <w:noProof/>
          <w:szCs w:val="24"/>
        </w:rPr>
        <w:drawing>
          <wp:anchor distT="0" distB="0" distL="114300" distR="114300" simplePos="0" relativeHeight="251684864" behindDoc="0" locked="0" layoutInCell="1" allowOverlap="1" wp14:anchorId="189723EC" wp14:editId="53B4ADEA">
            <wp:simplePos x="0" y="0"/>
            <wp:positionH relativeFrom="margin">
              <wp:posOffset>3479800</wp:posOffset>
            </wp:positionH>
            <wp:positionV relativeFrom="paragraph">
              <wp:posOffset>45720</wp:posOffset>
            </wp:positionV>
            <wp:extent cx="2209165" cy="3346450"/>
            <wp:effectExtent l="0" t="0" r="635" b="6350"/>
            <wp:wrapSquare wrapText="bothSides"/>
            <wp:docPr id="21" name="Picture 21" descr="A yellow flower in a fiel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09165" cy="3346450"/>
                    </a:xfrm>
                    <a:prstGeom prst="rect">
                      <a:avLst/>
                    </a:prstGeom>
                  </pic:spPr>
                </pic:pic>
              </a:graphicData>
            </a:graphic>
            <wp14:sizeRelH relativeFrom="page">
              <wp14:pctWidth>0</wp14:pctWidth>
            </wp14:sizeRelH>
            <wp14:sizeRelV relativeFrom="page">
              <wp14:pctHeight>0</wp14:pctHeight>
            </wp14:sizeRelV>
          </wp:anchor>
        </w:drawing>
      </w:r>
      <w:r w:rsidR="00567947" w:rsidRPr="004F3BDC">
        <w:rPr>
          <w:rFonts w:cs="Times New Roman"/>
          <w:szCs w:val="24"/>
        </w:rPr>
        <w:t>Nati</w:t>
      </w:r>
      <w:r w:rsidR="00A54CB3" w:rsidRPr="004F3BDC">
        <w:rPr>
          <w:rFonts w:cs="Times New Roman"/>
          <w:szCs w:val="24"/>
        </w:rPr>
        <w:t>ve plant species naturally grow</w:t>
      </w:r>
      <w:r w:rsidR="00567947" w:rsidRPr="004F3BDC">
        <w:rPr>
          <w:rFonts w:cs="Times New Roman"/>
          <w:szCs w:val="24"/>
        </w:rPr>
        <w:t xml:space="preserve"> in a particular region, state, ecosystem, and habitat without direct or indirect human activities. Native plants are well acclimated to the given </w:t>
      </w:r>
      <w:r w:rsidR="00567947" w:rsidRPr="004F3BDC">
        <w:rPr>
          <w:rFonts w:cs="Times New Roman"/>
          <w:noProof/>
          <w:szCs w:val="24"/>
        </w:rPr>
        <w:t>area</w:t>
      </w:r>
      <w:r w:rsidR="00567947" w:rsidRPr="004F3BDC">
        <w:rPr>
          <w:rFonts w:cs="Times New Roman"/>
          <w:szCs w:val="24"/>
        </w:rPr>
        <w:t xml:space="preserve"> and develop in a delicate ecological balance without posing a threat as an invasive weed. These species are difficult to establish; however, they are sustainable </w:t>
      </w:r>
      <w:r w:rsidR="00F40B32">
        <w:rPr>
          <w:rFonts w:cs="Times New Roman"/>
          <w:szCs w:val="24"/>
        </w:rPr>
        <w:t xml:space="preserve">once </w:t>
      </w:r>
      <w:r w:rsidR="00567947" w:rsidRPr="004F3BDC">
        <w:rPr>
          <w:rFonts w:cs="Times New Roman"/>
          <w:szCs w:val="24"/>
        </w:rPr>
        <w:t>planted (</w:t>
      </w:r>
      <w:r w:rsidR="00B22CAA" w:rsidRPr="00AA27E2">
        <w:rPr>
          <w:rFonts w:cs="Times New Roman"/>
          <w:i/>
          <w:szCs w:val="24"/>
        </w:rPr>
        <w:t>9</w:t>
      </w:r>
      <w:r w:rsidR="00567947" w:rsidRPr="004F3BDC">
        <w:rPr>
          <w:rFonts w:cs="Times New Roman"/>
          <w:szCs w:val="24"/>
        </w:rPr>
        <w:t xml:space="preserve">). </w:t>
      </w:r>
      <w:r w:rsidR="00F97804">
        <w:rPr>
          <w:rFonts w:cs="Times New Roman"/>
          <w:szCs w:val="24"/>
        </w:rPr>
        <w:fldChar w:fldCharType="begin"/>
      </w:r>
      <w:r w:rsidR="00F97804">
        <w:rPr>
          <w:rFonts w:cs="Times New Roman"/>
          <w:szCs w:val="24"/>
        </w:rPr>
        <w:instrText xml:space="preserve"> REF _Ref516010995 \h  \* MERGEFORMAT </w:instrText>
      </w:r>
      <w:r w:rsidR="00F97804">
        <w:rPr>
          <w:rFonts w:cs="Times New Roman"/>
          <w:szCs w:val="24"/>
        </w:rPr>
      </w:r>
      <w:r w:rsidR="00F97804">
        <w:rPr>
          <w:rFonts w:cs="Times New Roman"/>
          <w:szCs w:val="24"/>
        </w:rPr>
        <w:fldChar w:fldCharType="separate"/>
      </w:r>
      <w:r w:rsidR="00FF3957" w:rsidRPr="00FF3957">
        <w:rPr>
          <w:rFonts w:cs="Times New Roman"/>
          <w:szCs w:val="24"/>
        </w:rPr>
        <w:t>Figure 2</w:t>
      </w:r>
      <w:r w:rsidR="00F97804">
        <w:rPr>
          <w:rFonts w:cs="Times New Roman"/>
          <w:szCs w:val="24"/>
        </w:rPr>
        <w:fldChar w:fldCharType="end"/>
      </w:r>
      <w:r w:rsidR="00F97804">
        <w:rPr>
          <w:rFonts w:cs="Times New Roman"/>
          <w:szCs w:val="24"/>
        </w:rPr>
        <w:t xml:space="preserve"> </w:t>
      </w:r>
      <w:r w:rsidR="00A54CB3" w:rsidRPr="004F3BDC">
        <w:rPr>
          <w:rFonts w:cs="Times New Roman"/>
          <w:szCs w:val="24"/>
        </w:rPr>
        <w:t>shows</w:t>
      </w:r>
      <w:r w:rsidR="00567947" w:rsidRPr="004F3BDC">
        <w:rPr>
          <w:rFonts w:cs="Times New Roman"/>
          <w:szCs w:val="24"/>
        </w:rPr>
        <w:t xml:space="preserve"> an example of </w:t>
      </w:r>
      <w:r w:rsidR="00F40B32">
        <w:rPr>
          <w:rFonts w:cs="Times New Roman"/>
          <w:szCs w:val="24"/>
        </w:rPr>
        <w:t xml:space="preserve">common </w:t>
      </w:r>
      <w:r w:rsidR="00567947" w:rsidRPr="004F3BDC">
        <w:rPr>
          <w:rFonts w:cs="Times New Roman"/>
          <w:szCs w:val="24"/>
        </w:rPr>
        <w:t>nativ</w:t>
      </w:r>
      <w:r w:rsidR="00C267C1">
        <w:rPr>
          <w:rFonts w:cs="Times New Roman"/>
          <w:szCs w:val="24"/>
        </w:rPr>
        <w:t>e plant in Florida</w:t>
      </w:r>
      <w:r w:rsidR="00567947" w:rsidRPr="004F3BDC">
        <w:rPr>
          <w:rFonts w:cs="Times New Roman"/>
          <w:szCs w:val="24"/>
        </w:rPr>
        <w:t>.</w:t>
      </w:r>
      <w:r w:rsidR="00567947" w:rsidRPr="004F3BDC">
        <w:rPr>
          <w:rFonts w:cs="Times New Roman"/>
          <w:b/>
          <w:szCs w:val="24"/>
        </w:rPr>
        <w:t xml:space="preserve"> </w:t>
      </w:r>
      <w:r w:rsidR="00567947" w:rsidRPr="004F3BDC">
        <w:rPr>
          <w:rFonts w:cs="Times New Roman"/>
          <w:szCs w:val="24"/>
        </w:rPr>
        <w:t>The benefits of native plant establishment are as follows</w:t>
      </w:r>
      <w:r w:rsidR="00F40B32">
        <w:rPr>
          <w:rFonts w:cs="Times New Roman"/>
          <w:szCs w:val="24"/>
        </w:rPr>
        <w:t>:</w:t>
      </w:r>
    </w:p>
    <w:p w14:paraId="6870CD3B" w14:textId="05ACEA86" w:rsidR="00567947" w:rsidRPr="004F3BDC" w:rsidRDefault="00567947" w:rsidP="00AA27E2">
      <w:pPr>
        <w:pStyle w:val="ListParagraph"/>
        <w:numPr>
          <w:ilvl w:val="0"/>
          <w:numId w:val="43"/>
        </w:numPr>
        <w:spacing w:before="240"/>
        <w:rPr>
          <w:rFonts w:cstheme="minorHAnsi"/>
          <w:szCs w:val="24"/>
        </w:rPr>
      </w:pPr>
      <w:r w:rsidRPr="004F3BDC">
        <w:rPr>
          <w:rFonts w:cstheme="minorHAnsi"/>
          <w:szCs w:val="24"/>
        </w:rPr>
        <w:t>Require little mowing and irrigation</w:t>
      </w:r>
    </w:p>
    <w:p w14:paraId="4A7E2E18" w14:textId="4194BB43" w:rsidR="00567947" w:rsidRPr="004F3BDC" w:rsidRDefault="00567947" w:rsidP="003F135F">
      <w:pPr>
        <w:pStyle w:val="ListParagraph"/>
        <w:numPr>
          <w:ilvl w:val="0"/>
          <w:numId w:val="43"/>
        </w:numPr>
        <w:rPr>
          <w:rFonts w:cstheme="minorHAnsi"/>
          <w:szCs w:val="24"/>
        </w:rPr>
      </w:pPr>
      <w:r w:rsidRPr="004F3BDC">
        <w:rPr>
          <w:rFonts w:cstheme="minorHAnsi"/>
          <w:szCs w:val="24"/>
        </w:rPr>
        <w:t>Require fewer herbicide applications</w:t>
      </w:r>
    </w:p>
    <w:p w14:paraId="65BB2A81" w14:textId="77777777" w:rsidR="00567947" w:rsidRPr="004F3BDC" w:rsidRDefault="00567947" w:rsidP="003F135F">
      <w:pPr>
        <w:pStyle w:val="ListParagraph"/>
        <w:numPr>
          <w:ilvl w:val="0"/>
          <w:numId w:val="43"/>
        </w:numPr>
        <w:rPr>
          <w:rFonts w:cstheme="minorHAnsi"/>
          <w:szCs w:val="24"/>
        </w:rPr>
      </w:pPr>
      <w:r w:rsidRPr="004F3BDC">
        <w:rPr>
          <w:rFonts w:cstheme="minorHAnsi"/>
          <w:szCs w:val="24"/>
        </w:rPr>
        <w:t>Reduce roadside maintenance costs</w:t>
      </w:r>
    </w:p>
    <w:p w14:paraId="585A8442" w14:textId="54D7E07E" w:rsidR="00567947" w:rsidRPr="004F3BDC" w:rsidRDefault="00567947" w:rsidP="003F135F">
      <w:pPr>
        <w:pStyle w:val="ListParagraph"/>
        <w:numPr>
          <w:ilvl w:val="0"/>
          <w:numId w:val="43"/>
        </w:numPr>
        <w:rPr>
          <w:rFonts w:cstheme="minorHAnsi"/>
          <w:szCs w:val="24"/>
        </w:rPr>
      </w:pPr>
      <w:r w:rsidRPr="004F3BDC">
        <w:rPr>
          <w:rFonts w:cstheme="minorHAnsi"/>
          <w:szCs w:val="24"/>
        </w:rPr>
        <w:t>Provide erosion control in their native soils</w:t>
      </w:r>
    </w:p>
    <w:p w14:paraId="2390B94F" w14:textId="094BA0AF" w:rsidR="00567947" w:rsidRPr="004F3BDC" w:rsidRDefault="00567947" w:rsidP="003F135F">
      <w:pPr>
        <w:pStyle w:val="ListParagraph"/>
        <w:numPr>
          <w:ilvl w:val="0"/>
          <w:numId w:val="43"/>
        </w:numPr>
        <w:spacing w:after="120"/>
        <w:rPr>
          <w:rFonts w:cstheme="minorHAnsi"/>
          <w:szCs w:val="24"/>
        </w:rPr>
      </w:pPr>
      <w:r w:rsidRPr="004F3BDC">
        <w:rPr>
          <w:rFonts w:cstheme="minorHAnsi"/>
          <w:szCs w:val="24"/>
        </w:rPr>
        <w:t>Mitigate roadside fire hazards by producing less biomass and fire fuel</w:t>
      </w:r>
    </w:p>
    <w:p w14:paraId="0221E3AB" w14:textId="22F4CAE5" w:rsidR="00567947" w:rsidRPr="004F3BDC" w:rsidRDefault="00567947" w:rsidP="00A54CB3">
      <w:pPr>
        <w:spacing w:after="120"/>
        <w:ind w:firstLine="360"/>
        <w:rPr>
          <w:rFonts w:cs="Times New Roman"/>
          <w:szCs w:val="24"/>
        </w:rPr>
      </w:pPr>
      <w:r w:rsidRPr="004F3BDC">
        <w:rPr>
          <w:rFonts w:cs="Times New Roman"/>
          <w:noProof/>
          <w:szCs w:val="24"/>
        </w:rPr>
        <mc:AlternateContent>
          <mc:Choice Requires="wps">
            <w:drawing>
              <wp:anchor distT="0" distB="0" distL="114300" distR="114300" simplePos="0" relativeHeight="251686912" behindDoc="0" locked="0" layoutInCell="1" allowOverlap="1" wp14:anchorId="1E36956E" wp14:editId="467149C6">
                <wp:simplePos x="0" y="0"/>
                <wp:positionH relativeFrom="margin">
                  <wp:posOffset>3441828</wp:posOffset>
                </wp:positionH>
                <wp:positionV relativeFrom="paragraph">
                  <wp:posOffset>355898</wp:posOffset>
                </wp:positionV>
                <wp:extent cx="2209165" cy="297180"/>
                <wp:effectExtent l="0" t="0" r="635" b="7620"/>
                <wp:wrapSquare wrapText="bothSides"/>
                <wp:docPr id="1" name="Text Box 1"/>
                <wp:cNvGraphicFramePr/>
                <a:graphic xmlns:a="http://schemas.openxmlformats.org/drawingml/2006/main">
                  <a:graphicData uri="http://schemas.microsoft.com/office/word/2010/wordprocessingShape">
                    <wps:wsp>
                      <wps:cNvSpPr txBox="1"/>
                      <wps:spPr>
                        <a:xfrm>
                          <a:off x="0" y="0"/>
                          <a:ext cx="2209165" cy="297180"/>
                        </a:xfrm>
                        <a:prstGeom prst="rect">
                          <a:avLst/>
                        </a:prstGeom>
                        <a:solidFill>
                          <a:prstClr val="white"/>
                        </a:solidFill>
                        <a:ln>
                          <a:noFill/>
                        </a:ln>
                      </wps:spPr>
                      <wps:txbx>
                        <w:txbxContent>
                          <w:p w14:paraId="5D991E1A" w14:textId="7638A0ED" w:rsidR="000F6B33" w:rsidRPr="004F3BDC" w:rsidRDefault="000F6B33" w:rsidP="004F3BDC">
                            <w:pPr>
                              <w:pStyle w:val="Caption"/>
                              <w:ind w:firstLine="0"/>
                              <w:rPr>
                                <w:sz w:val="20"/>
                                <w:szCs w:val="20"/>
                              </w:rPr>
                            </w:pPr>
                            <w:bookmarkStart w:id="42" w:name="_Ref516010995"/>
                            <w:bookmarkStart w:id="43" w:name="_Toc517351182"/>
                            <w:r w:rsidRPr="00146D3E">
                              <w:rPr>
                                <w:sz w:val="20"/>
                                <w:szCs w:val="20"/>
                              </w:rPr>
                              <w:t xml:space="preserve">Figure </w:t>
                            </w:r>
                            <w:r w:rsidRPr="00146D3E">
                              <w:rPr>
                                <w:sz w:val="20"/>
                                <w:szCs w:val="20"/>
                              </w:rPr>
                              <w:fldChar w:fldCharType="begin"/>
                            </w:r>
                            <w:r w:rsidRPr="00146D3E">
                              <w:rPr>
                                <w:sz w:val="20"/>
                                <w:szCs w:val="20"/>
                              </w:rPr>
                              <w:instrText xml:space="preserve"> SEQ Figure \* ARABIC </w:instrText>
                            </w:r>
                            <w:r w:rsidRPr="00146D3E">
                              <w:rPr>
                                <w:sz w:val="20"/>
                                <w:szCs w:val="20"/>
                              </w:rPr>
                              <w:fldChar w:fldCharType="separate"/>
                            </w:r>
                            <w:r>
                              <w:rPr>
                                <w:noProof/>
                                <w:sz w:val="20"/>
                                <w:szCs w:val="20"/>
                              </w:rPr>
                              <w:t>2</w:t>
                            </w:r>
                            <w:r w:rsidRPr="00146D3E">
                              <w:rPr>
                                <w:sz w:val="20"/>
                                <w:szCs w:val="20"/>
                              </w:rPr>
                              <w:fldChar w:fldCharType="end"/>
                            </w:r>
                            <w:bookmarkEnd w:id="42"/>
                            <w:r w:rsidRPr="00146D3E">
                              <w:rPr>
                                <w:sz w:val="20"/>
                                <w:szCs w:val="20"/>
                              </w:rPr>
                              <w:t xml:space="preserve">. </w:t>
                            </w:r>
                            <w:r w:rsidRPr="00AA27E2">
                              <w:rPr>
                                <w:sz w:val="20"/>
                                <w:szCs w:val="20"/>
                              </w:rPr>
                              <w:t>Wildflowers</w:t>
                            </w:r>
                            <w:r w:rsidRPr="00146D3E">
                              <w:rPr>
                                <w:i/>
                                <w:sz w:val="20"/>
                                <w:szCs w:val="20"/>
                              </w:rPr>
                              <w:t xml:space="preserve"> Gaillardi</w:t>
                            </w:r>
                            <w:r w:rsidRPr="00146D3E">
                              <w:rPr>
                                <w:sz w:val="20"/>
                                <w:szCs w:val="20"/>
                              </w:rPr>
                              <w:t xml:space="preserve"> along the highways in Florida</w:t>
                            </w:r>
                            <w:bookmarkEnd w:id="43"/>
                            <w:r>
                              <w:rPr>
                                <w:sz w:val="20"/>
                                <w:szCs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36956E" id="Text Box 1" o:spid="_x0000_s1030" type="#_x0000_t202" style="position:absolute;left:0;text-align:left;margin-left:271pt;margin-top:28pt;width:173.95pt;height:23.4pt;z-index:2516869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" stroked="f">
                <v:textbox inset="0,0,0,0">
                  <w:txbxContent>
                    <w:p w14:paraId="5D991E1A" w14:textId="7638A0ED" w:rsidR="000F6B33" w:rsidRPr="004F3BDC" w:rsidRDefault="000F6B33" w:rsidP="004F3BDC">
                      <w:pPr>
                        <w:pStyle w:val="Caption"/>
                        <w:ind w:firstLine="0"/>
                        <w:rPr>
                          <w:sz w:val="20"/>
                          <w:szCs w:val="20"/>
                        </w:rPr>
                      </w:pPr>
                      <w:bookmarkStart w:id="52" w:name="_Ref516010995"/>
                      <w:bookmarkStart w:id="53" w:name="_Toc517351182"/>
                      <w:r w:rsidRPr="00146D3E">
                        <w:rPr>
                          <w:sz w:val="20"/>
                          <w:szCs w:val="20"/>
                        </w:rPr>
                        <w:t xml:space="preserve">Figure </w:t>
                      </w:r>
                      <w:r w:rsidRPr="00146D3E">
                        <w:rPr>
                          <w:sz w:val="20"/>
                          <w:szCs w:val="20"/>
                        </w:rPr>
                        <w:fldChar w:fldCharType="begin"/>
                      </w:r>
                      <w:r w:rsidRPr="00146D3E">
                        <w:rPr>
                          <w:sz w:val="20"/>
                          <w:szCs w:val="20"/>
                        </w:rPr>
                        <w:instrText xml:space="preserve"> SEQ Figure \* ARABIC </w:instrText>
                      </w:r>
                      <w:r w:rsidRPr="00146D3E">
                        <w:rPr>
                          <w:sz w:val="20"/>
                          <w:szCs w:val="20"/>
                        </w:rPr>
                        <w:fldChar w:fldCharType="separate"/>
                      </w:r>
                      <w:r>
                        <w:rPr>
                          <w:noProof/>
                          <w:sz w:val="20"/>
                          <w:szCs w:val="20"/>
                        </w:rPr>
                        <w:t>2</w:t>
                      </w:r>
                      <w:r w:rsidRPr="00146D3E">
                        <w:rPr>
                          <w:sz w:val="20"/>
                          <w:szCs w:val="20"/>
                        </w:rPr>
                        <w:fldChar w:fldCharType="end"/>
                      </w:r>
                      <w:bookmarkEnd w:id="52"/>
                      <w:r w:rsidRPr="00146D3E">
                        <w:rPr>
                          <w:sz w:val="20"/>
                          <w:szCs w:val="20"/>
                        </w:rPr>
                        <w:t xml:space="preserve">. </w:t>
                      </w:r>
                      <w:r w:rsidRPr="00AA27E2">
                        <w:rPr>
                          <w:sz w:val="20"/>
                          <w:szCs w:val="20"/>
                        </w:rPr>
                        <w:t>Wildflowers</w:t>
                      </w:r>
                      <w:r w:rsidRPr="00146D3E">
                        <w:rPr>
                          <w:i/>
                          <w:sz w:val="20"/>
                          <w:szCs w:val="20"/>
                        </w:rPr>
                        <w:t xml:space="preserve"> </w:t>
                      </w:r>
                      <w:proofErr w:type="spellStart"/>
                      <w:r w:rsidRPr="00146D3E">
                        <w:rPr>
                          <w:i/>
                          <w:sz w:val="20"/>
                          <w:szCs w:val="20"/>
                        </w:rPr>
                        <w:t>Gaillardi</w:t>
                      </w:r>
                      <w:proofErr w:type="spellEnd"/>
                      <w:r w:rsidRPr="00146D3E">
                        <w:rPr>
                          <w:sz w:val="20"/>
                          <w:szCs w:val="20"/>
                        </w:rPr>
                        <w:t xml:space="preserve"> along the highways in Florida</w:t>
                      </w:r>
                      <w:bookmarkEnd w:id="53"/>
                      <w:r>
                        <w:rPr>
                          <w:sz w:val="20"/>
                          <w:szCs w:val="20"/>
                        </w:rPr>
                        <w:t xml:space="preserve"> </w:t>
                      </w:r>
                    </w:p>
                  </w:txbxContent>
                </v:textbox>
                <w10:wrap type="square" anchorx="margin"/>
              </v:shape>
            </w:pict>
          </mc:Fallback>
        </mc:AlternateContent>
      </w:r>
      <w:r w:rsidR="001B096B">
        <w:rPr>
          <w:rFonts w:cs="Times New Roman"/>
          <w:szCs w:val="24"/>
        </w:rPr>
        <w:t xml:space="preserve">     </w:t>
      </w:r>
      <w:r w:rsidRPr="004F3BDC">
        <w:rPr>
          <w:rFonts w:cs="Times New Roman"/>
          <w:szCs w:val="24"/>
        </w:rPr>
        <w:t xml:space="preserve">Invasive plants are non-native species causes economic or environmental harm to human health. </w:t>
      </w:r>
      <w:r w:rsidRPr="004F3BDC">
        <w:rPr>
          <w:rFonts w:cs="Times New Roman"/>
          <w:i/>
          <w:szCs w:val="24"/>
        </w:rPr>
        <w:t>Kudzu</w:t>
      </w:r>
      <w:r w:rsidRPr="004F3BDC">
        <w:rPr>
          <w:rFonts w:cs="Times New Roman"/>
          <w:szCs w:val="24"/>
        </w:rPr>
        <w:t xml:space="preserve"> is an example of an invasive plant from Asia purposely introduced to solve land use problems in the 1920’s (</w:t>
      </w:r>
      <w:r w:rsidR="00B22CAA">
        <w:rPr>
          <w:rFonts w:cs="Times New Roman"/>
          <w:i/>
          <w:szCs w:val="24"/>
        </w:rPr>
        <w:t>34</w:t>
      </w:r>
      <w:r w:rsidRPr="004F3BDC">
        <w:rPr>
          <w:rFonts w:cs="Times New Roman"/>
          <w:szCs w:val="24"/>
        </w:rPr>
        <w:t xml:space="preserve">). Plants native to the </w:t>
      </w:r>
      <w:r w:rsidR="00A54CB3" w:rsidRPr="004F3BDC">
        <w:rPr>
          <w:rFonts w:cs="Times New Roman"/>
          <w:szCs w:val="24"/>
        </w:rPr>
        <w:t>U.S.</w:t>
      </w:r>
      <w:r w:rsidRPr="004F3BDC">
        <w:rPr>
          <w:rFonts w:cs="Times New Roman"/>
          <w:szCs w:val="24"/>
        </w:rPr>
        <w:t xml:space="preserve"> can also become destructive when moved to another region in the country. Invasive is often called weeds. Noxious weeds are designated plants that compromise agriculture, harm </w:t>
      </w:r>
      <w:r w:rsidR="0046412B" w:rsidRPr="004F3BDC">
        <w:rPr>
          <w:rFonts w:cs="Times New Roman"/>
          <w:szCs w:val="24"/>
        </w:rPr>
        <w:t>humans or degrade natural areas</w:t>
      </w:r>
      <w:r w:rsidRPr="004F3BDC">
        <w:rPr>
          <w:rFonts w:cs="Times New Roman"/>
          <w:szCs w:val="24"/>
        </w:rPr>
        <w:t xml:space="preserve">. This definition is typically same for each </w:t>
      </w:r>
      <w:r w:rsidR="00F40B32">
        <w:rPr>
          <w:rFonts w:cs="Times New Roman"/>
          <w:szCs w:val="24"/>
        </w:rPr>
        <w:t>s</w:t>
      </w:r>
      <w:r w:rsidRPr="004F3BDC">
        <w:rPr>
          <w:rFonts w:cs="Times New Roman"/>
          <w:szCs w:val="24"/>
        </w:rPr>
        <w:t xml:space="preserve">tate. Noxious weeds are usually invasive plants, </w:t>
      </w:r>
      <w:r w:rsidR="00F40B32">
        <w:rPr>
          <w:rFonts w:cs="Times New Roman"/>
          <w:szCs w:val="24"/>
        </w:rPr>
        <w:t>except</w:t>
      </w:r>
      <w:r w:rsidRPr="004F3BDC">
        <w:rPr>
          <w:rFonts w:cs="Times New Roman"/>
          <w:szCs w:val="24"/>
        </w:rPr>
        <w:t xml:space="preserve"> they have legal standing and are subject to penalties. Each </w:t>
      </w:r>
      <w:r w:rsidR="00F40B32">
        <w:rPr>
          <w:rFonts w:cs="Times New Roman"/>
          <w:szCs w:val="24"/>
        </w:rPr>
        <w:t>s</w:t>
      </w:r>
      <w:r w:rsidRPr="004F3BDC">
        <w:rPr>
          <w:rFonts w:cs="Times New Roman"/>
          <w:szCs w:val="24"/>
        </w:rPr>
        <w:t>tate has unique weed law</w:t>
      </w:r>
      <w:r w:rsidR="00F40B32">
        <w:rPr>
          <w:rFonts w:cs="Times New Roman"/>
          <w:szCs w:val="24"/>
        </w:rPr>
        <w:t>s</w:t>
      </w:r>
      <w:r w:rsidRPr="004F3BDC">
        <w:rPr>
          <w:rFonts w:cs="Times New Roman"/>
          <w:szCs w:val="24"/>
        </w:rPr>
        <w:t xml:space="preserve"> </w:t>
      </w:r>
      <w:r w:rsidR="00F40B32">
        <w:rPr>
          <w:rFonts w:cs="Times New Roman"/>
          <w:szCs w:val="24"/>
        </w:rPr>
        <w:t>to meet</w:t>
      </w:r>
      <w:r w:rsidRPr="004F3BDC">
        <w:rPr>
          <w:rFonts w:cs="Times New Roman"/>
          <w:szCs w:val="24"/>
        </w:rPr>
        <w:t xml:space="preserve"> their needs. Invasive plants degrade </w:t>
      </w:r>
      <w:r w:rsidR="00F40B32">
        <w:rPr>
          <w:rFonts w:cs="Times New Roman"/>
          <w:szCs w:val="24"/>
        </w:rPr>
        <w:t xml:space="preserve">the </w:t>
      </w:r>
      <w:r w:rsidRPr="004F3BDC">
        <w:rPr>
          <w:rFonts w:cs="Times New Roman"/>
          <w:szCs w:val="24"/>
        </w:rPr>
        <w:t xml:space="preserve">environment at the cost of $23B annually </w:t>
      </w:r>
      <w:r w:rsidR="00A54CB3" w:rsidRPr="004F3BDC">
        <w:rPr>
          <w:rFonts w:cs="Times New Roman"/>
          <w:szCs w:val="24"/>
        </w:rPr>
        <w:t xml:space="preserve">and spread into 4600 acres daily. </w:t>
      </w:r>
      <w:r w:rsidRPr="004F3BDC">
        <w:rPr>
          <w:rFonts w:cs="Times New Roman"/>
          <w:noProof/>
          <w:szCs w:val="24"/>
        </w:rPr>
        <w:t xml:space="preserve">It is not </w:t>
      </w:r>
      <w:r w:rsidRPr="004F3BDC">
        <w:rPr>
          <w:rFonts w:cs="Times New Roman"/>
          <w:noProof/>
          <w:szCs w:val="24"/>
        </w:rPr>
        <w:lastRenderedPageBreak/>
        <w:t>considered</w:t>
      </w:r>
      <w:r w:rsidRPr="004F3BDC">
        <w:rPr>
          <w:rFonts w:cs="Times New Roman"/>
          <w:szCs w:val="24"/>
        </w:rPr>
        <w:t xml:space="preserve"> as a </w:t>
      </w:r>
      <w:r w:rsidRPr="004F3BDC">
        <w:rPr>
          <w:rFonts w:cs="Times New Roman"/>
          <w:noProof/>
          <w:szCs w:val="24"/>
        </w:rPr>
        <w:t>natural</w:t>
      </w:r>
      <w:r w:rsidRPr="004F3BDC">
        <w:rPr>
          <w:rFonts w:cs="Times New Roman"/>
          <w:szCs w:val="24"/>
        </w:rPr>
        <w:t xml:space="preserve"> evolution, but change </w:t>
      </w:r>
      <w:r w:rsidR="00C267C1">
        <w:rPr>
          <w:rFonts w:cs="Times New Roman"/>
          <w:szCs w:val="24"/>
        </w:rPr>
        <w:t xml:space="preserve">is </w:t>
      </w:r>
      <w:r w:rsidRPr="004F3BDC">
        <w:rPr>
          <w:rFonts w:cs="Times New Roman"/>
          <w:szCs w:val="24"/>
        </w:rPr>
        <w:t>ramped up by increased global mobility and speed. These changes result from human decisions</w:t>
      </w:r>
      <w:r w:rsidRPr="004F3BDC">
        <w:rPr>
          <w:rFonts w:cs="Times New Roman"/>
          <w:noProof/>
          <w:szCs w:val="24"/>
        </w:rPr>
        <w:t>;  hence</w:t>
      </w:r>
      <w:r w:rsidRPr="004F3BDC">
        <w:rPr>
          <w:rFonts w:cs="Times New Roman"/>
          <w:szCs w:val="24"/>
        </w:rPr>
        <w:t xml:space="preserve"> transportation decision-makers have a responsibility to make better choices.</w:t>
      </w:r>
    </w:p>
    <w:p w14:paraId="34250EDB" w14:textId="329EAD76" w:rsidR="0077141E" w:rsidRPr="004F3BDC" w:rsidRDefault="001B096B" w:rsidP="004F3BDC">
      <w:pPr>
        <w:ind w:firstLine="360"/>
        <w:rPr>
          <w:rFonts w:cs="Times New Roman"/>
          <w:szCs w:val="24"/>
        </w:rPr>
      </w:pPr>
      <w:r>
        <w:rPr>
          <w:rFonts w:cs="Times New Roman"/>
          <w:szCs w:val="24"/>
        </w:rPr>
        <w:t xml:space="preserve">     </w:t>
      </w:r>
      <w:r w:rsidR="0077141E" w:rsidRPr="004F3BDC">
        <w:rPr>
          <w:rFonts w:cs="Times New Roman"/>
          <w:szCs w:val="24"/>
        </w:rPr>
        <w:t xml:space="preserve">State DOTs manage over 17 million acres of ROW land in the </w:t>
      </w:r>
      <w:r w:rsidR="00C267C1">
        <w:rPr>
          <w:rFonts w:cs="Times New Roman"/>
          <w:szCs w:val="24"/>
        </w:rPr>
        <w:t>U.S</w:t>
      </w:r>
      <w:r w:rsidR="0077141E" w:rsidRPr="004F3BDC">
        <w:rPr>
          <w:rFonts w:cs="Times New Roman"/>
          <w:szCs w:val="24"/>
        </w:rPr>
        <w:t>. While establishing improved visibility and obstacle-free roadsides</w:t>
      </w:r>
      <w:r w:rsidR="0077141E" w:rsidRPr="004F3BDC">
        <w:rPr>
          <w:rFonts w:cs="Times New Roman"/>
          <w:noProof/>
          <w:szCs w:val="24"/>
        </w:rPr>
        <w:t>, vegetation</w:t>
      </w:r>
      <w:r w:rsidR="0077141E" w:rsidRPr="004F3BDC">
        <w:rPr>
          <w:rFonts w:cs="Times New Roman"/>
          <w:szCs w:val="24"/>
        </w:rPr>
        <w:t xml:space="preserve"> managers </w:t>
      </w:r>
      <w:r w:rsidR="00F40B32">
        <w:rPr>
          <w:rFonts w:cs="Times New Roman"/>
          <w:szCs w:val="24"/>
        </w:rPr>
        <w:t xml:space="preserve">also </w:t>
      </w:r>
      <w:r w:rsidR="0077141E" w:rsidRPr="004F3BDC">
        <w:rPr>
          <w:rFonts w:cs="Times New Roman"/>
          <w:szCs w:val="24"/>
        </w:rPr>
        <w:t>focus on preserving the rare ecosystems and endangered species, controlling the soil erosion and sedimentation, and preventing the spread of noxious weeds as well</w:t>
      </w:r>
      <w:r w:rsidR="0077141E" w:rsidRPr="004F3BDC">
        <w:rPr>
          <w:rFonts w:cs="Times New Roman"/>
          <w:b/>
          <w:szCs w:val="24"/>
        </w:rPr>
        <w:t>.</w:t>
      </w:r>
      <w:r w:rsidR="0077141E" w:rsidRPr="004F3BDC">
        <w:rPr>
          <w:rFonts w:cs="Times New Roman"/>
          <w:szCs w:val="24"/>
        </w:rPr>
        <w:t xml:space="preserve"> In recent years, revegetation</w:t>
      </w:r>
      <w:r w:rsidR="00F40B32">
        <w:rPr>
          <w:rFonts w:cs="Times New Roman"/>
          <w:szCs w:val="24"/>
        </w:rPr>
        <w:t xml:space="preserve"> of</w:t>
      </w:r>
      <w:r w:rsidR="0077141E" w:rsidRPr="004F3BDC">
        <w:rPr>
          <w:rFonts w:cs="Times New Roman"/>
          <w:szCs w:val="24"/>
        </w:rPr>
        <w:t xml:space="preserve"> the U.S. highways with native plants has shown a resurgence. States including California, Illinois, Iowa, Wisconsin, Minnesota, Texas and many others have adopted the concept of Integrated Roadside Vegetation Management (IRVM) for the revegetation. AASTHO states IRVM approach encourages stable, independent vegetation with restricted use of mowing and herbicides (</w:t>
      </w:r>
      <w:r w:rsidR="0016209C">
        <w:rPr>
          <w:rFonts w:cs="Times New Roman"/>
          <w:i/>
          <w:szCs w:val="24"/>
        </w:rPr>
        <w:t>35</w:t>
      </w:r>
      <w:r w:rsidR="0077141E" w:rsidRPr="004F3BDC">
        <w:rPr>
          <w:rFonts w:cs="Times New Roman"/>
          <w:szCs w:val="24"/>
        </w:rPr>
        <w:t xml:space="preserve">). It </w:t>
      </w:r>
      <w:r w:rsidR="0077141E" w:rsidRPr="004F3BDC">
        <w:rPr>
          <w:rFonts w:cs="Times New Roman"/>
          <w:noProof/>
          <w:szCs w:val="24"/>
        </w:rPr>
        <w:t>is achieved</w:t>
      </w:r>
      <w:r w:rsidR="0077141E" w:rsidRPr="004F3BDC">
        <w:rPr>
          <w:rFonts w:cs="Times New Roman"/>
          <w:szCs w:val="24"/>
        </w:rPr>
        <w:t xml:space="preserve"> through techniques that </w:t>
      </w:r>
      <w:r w:rsidR="0077141E" w:rsidRPr="004F3BDC">
        <w:rPr>
          <w:rFonts w:cs="Times New Roman"/>
          <w:noProof/>
          <w:szCs w:val="24"/>
        </w:rPr>
        <w:t>help</w:t>
      </w:r>
      <w:r w:rsidR="0077141E" w:rsidRPr="004F3BDC">
        <w:rPr>
          <w:rFonts w:cs="Times New Roman"/>
          <w:szCs w:val="24"/>
        </w:rPr>
        <w:t xml:space="preserve"> self-sufficing native plant communities to discourage the plantation of unwanted plant species naturally. IRVM starts with proper soils management, planting method, revegetation, then acknowledges correct mowing or restrictions, weeding, pruning, and thinning. Thus, mature roadside plant environment through IRVM results in minimal herbicide use and maintenance necessities. IRVM offers following advantages for roadside management (</w:t>
      </w:r>
      <w:r w:rsidR="0016209C">
        <w:rPr>
          <w:rFonts w:cs="Times New Roman"/>
          <w:i/>
          <w:szCs w:val="24"/>
        </w:rPr>
        <w:t>36</w:t>
      </w:r>
      <w:r w:rsidR="0077141E" w:rsidRPr="004F3BDC">
        <w:rPr>
          <w:rFonts w:cs="Times New Roman"/>
          <w:szCs w:val="24"/>
        </w:rPr>
        <w:t>).</w:t>
      </w:r>
    </w:p>
    <w:p w14:paraId="0CB7C872" w14:textId="77777777" w:rsidR="0077141E" w:rsidRPr="004F3BDC" w:rsidRDefault="0077141E" w:rsidP="00AA27E2">
      <w:pPr>
        <w:pStyle w:val="ListParagraph"/>
        <w:numPr>
          <w:ilvl w:val="0"/>
          <w:numId w:val="43"/>
        </w:numPr>
        <w:spacing w:before="240"/>
        <w:rPr>
          <w:rFonts w:cstheme="minorHAnsi"/>
          <w:szCs w:val="24"/>
        </w:rPr>
      </w:pPr>
      <w:r w:rsidRPr="004F3BDC">
        <w:rPr>
          <w:rFonts w:cstheme="minorHAnsi"/>
          <w:szCs w:val="24"/>
        </w:rPr>
        <w:t xml:space="preserve">Native grasses and flowers are best adapted to local conditions. </w:t>
      </w:r>
    </w:p>
    <w:p w14:paraId="01916B93" w14:textId="77777777" w:rsidR="0077141E" w:rsidRPr="004F3BDC" w:rsidRDefault="0077141E" w:rsidP="003F135F">
      <w:pPr>
        <w:pStyle w:val="ListParagraph"/>
        <w:numPr>
          <w:ilvl w:val="0"/>
          <w:numId w:val="43"/>
        </w:numPr>
        <w:rPr>
          <w:rFonts w:cstheme="minorHAnsi"/>
          <w:szCs w:val="24"/>
        </w:rPr>
      </w:pPr>
      <w:r w:rsidRPr="004F3BDC">
        <w:rPr>
          <w:rFonts w:cstheme="minorHAnsi"/>
          <w:szCs w:val="24"/>
        </w:rPr>
        <w:t xml:space="preserve">An established diverse plant community provides the most stable cover for erosion and weed reduction. </w:t>
      </w:r>
    </w:p>
    <w:p w14:paraId="42D895AF" w14:textId="77777777" w:rsidR="0077141E" w:rsidRPr="004F3BDC" w:rsidRDefault="0077141E" w:rsidP="003F135F">
      <w:pPr>
        <w:pStyle w:val="ListParagraph"/>
        <w:numPr>
          <w:ilvl w:val="0"/>
          <w:numId w:val="43"/>
        </w:numPr>
        <w:rPr>
          <w:rFonts w:cstheme="minorHAnsi"/>
          <w:szCs w:val="24"/>
        </w:rPr>
      </w:pPr>
      <w:r w:rsidRPr="004F3BDC">
        <w:rPr>
          <w:rFonts w:cstheme="minorHAnsi"/>
          <w:szCs w:val="24"/>
        </w:rPr>
        <w:t xml:space="preserve">Improved weed and erosion control can reduce herbicide usage, mowing, and associated costs. </w:t>
      </w:r>
    </w:p>
    <w:p w14:paraId="09F325A8" w14:textId="77777777" w:rsidR="0077141E" w:rsidRPr="004F3BDC" w:rsidRDefault="0077141E" w:rsidP="003F135F">
      <w:pPr>
        <w:pStyle w:val="ListParagraph"/>
        <w:numPr>
          <w:ilvl w:val="0"/>
          <w:numId w:val="43"/>
        </w:numPr>
        <w:rPr>
          <w:rFonts w:cstheme="minorHAnsi"/>
          <w:szCs w:val="24"/>
        </w:rPr>
      </w:pPr>
      <w:r w:rsidRPr="004F3BDC">
        <w:rPr>
          <w:rFonts w:cstheme="minorHAnsi"/>
          <w:szCs w:val="24"/>
        </w:rPr>
        <w:t>Native plants are less likely to encroach on land bordering rights-of-way.</w:t>
      </w:r>
    </w:p>
    <w:p w14:paraId="4FF85D1F" w14:textId="77777777" w:rsidR="0077141E" w:rsidRPr="004F3BDC" w:rsidRDefault="0077141E" w:rsidP="003F135F">
      <w:pPr>
        <w:pStyle w:val="ListParagraph"/>
        <w:numPr>
          <w:ilvl w:val="0"/>
          <w:numId w:val="43"/>
        </w:numPr>
        <w:rPr>
          <w:rFonts w:cstheme="minorHAnsi"/>
          <w:szCs w:val="24"/>
        </w:rPr>
      </w:pPr>
      <w:r w:rsidRPr="004F3BDC">
        <w:rPr>
          <w:rFonts w:cstheme="minorHAnsi"/>
          <w:szCs w:val="24"/>
        </w:rPr>
        <w:t xml:space="preserve">Native plant communities will reduce runoff in the spring and act as snow fences in the winter. </w:t>
      </w:r>
    </w:p>
    <w:p w14:paraId="061945DB" w14:textId="77777777" w:rsidR="0077141E" w:rsidRPr="004F3BDC" w:rsidRDefault="0077141E" w:rsidP="003F135F">
      <w:pPr>
        <w:pStyle w:val="ListParagraph"/>
        <w:numPr>
          <w:ilvl w:val="0"/>
          <w:numId w:val="43"/>
        </w:numPr>
        <w:rPr>
          <w:rFonts w:cstheme="minorHAnsi"/>
          <w:szCs w:val="24"/>
        </w:rPr>
      </w:pPr>
      <w:r w:rsidRPr="004F3BDC">
        <w:rPr>
          <w:rFonts w:cstheme="minorHAnsi"/>
          <w:szCs w:val="24"/>
        </w:rPr>
        <w:t xml:space="preserve">Native plantings are aesthetically pleasing and may offer educational opportunities. </w:t>
      </w:r>
    </w:p>
    <w:p w14:paraId="751B94DF" w14:textId="678FB52C" w:rsidR="0077141E" w:rsidRPr="004F3BDC" w:rsidRDefault="0077141E" w:rsidP="003F135F">
      <w:pPr>
        <w:pStyle w:val="ListParagraph"/>
        <w:numPr>
          <w:ilvl w:val="0"/>
          <w:numId w:val="43"/>
        </w:numPr>
        <w:rPr>
          <w:rFonts w:cstheme="minorHAnsi"/>
          <w:szCs w:val="24"/>
        </w:rPr>
      </w:pPr>
      <w:r w:rsidRPr="004F3BDC">
        <w:rPr>
          <w:rFonts w:cstheme="minorHAnsi"/>
          <w:szCs w:val="24"/>
        </w:rPr>
        <w:t xml:space="preserve">Native plant communities support more native wildlife than non-native plant communities. </w:t>
      </w:r>
    </w:p>
    <w:p w14:paraId="34AEFA22" w14:textId="77777777" w:rsidR="0077141E" w:rsidRPr="004F3BDC" w:rsidRDefault="0077141E" w:rsidP="00567947">
      <w:pPr>
        <w:pStyle w:val="Heading3"/>
        <w:spacing w:before="0" w:after="0"/>
        <w:ind w:firstLine="0"/>
        <w:rPr>
          <w:rFonts w:cs="Times New Roman"/>
          <w:sz w:val="24"/>
          <w:szCs w:val="24"/>
        </w:rPr>
      </w:pPr>
    </w:p>
    <w:p w14:paraId="37FE50F6" w14:textId="56EBF1FA" w:rsidR="00567947" w:rsidRPr="004F3BDC" w:rsidRDefault="00567947" w:rsidP="00567947">
      <w:pPr>
        <w:pStyle w:val="Heading3"/>
        <w:spacing w:before="0" w:after="0"/>
        <w:ind w:firstLine="0"/>
        <w:rPr>
          <w:rFonts w:cs="Times New Roman"/>
          <w:sz w:val="24"/>
          <w:szCs w:val="24"/>
        </w:rPr>
      </w:pPr>
      <w:bookmarkStart w:id="44" w:name="_Toc517421677"/>
      <w:r w:rsidRPr="004F3BDC">
        <w:rPr>
          <w:rFonts w:cs="Times New Roman"/>
          <w:sz w:val="24"/>
          <w:szCs w:val="24"/>
        </w:rPr>
        <w:t>Importance of Roadside Vegetation</w:t>
      </w:r>
      <w:bookmarkEnd w:id="44"/>
    </w:p>
    <w:p w14:paraId="3274C93B" w14:textId="77777777" w:rsidR="00567947" w:rsidRPr="004F3BDC" w:rsidRDefault="00567947" w:rsidP="00567947">
      <w:pPr>
        <w:rPr>
          <w:rFonts w:cs="Times New Roman"/>
          <w:szCs w:val="24"/>
        </w:rPr>
      </w:pPr>
    </w:p>
    <w:p w14:paraId="4558AA6F" w14:textId="4F751C12" w:rsidR="00567947" w:rsidRPr="004F3BDC" w:rsidRDefault="00567947" w:rsidP="00567947">
      <w:pPr>
        <w:ind w:firstLine="0"/>
        <w:rPr>
          <w:rFonts w:cs="Times New Roman"/>
          <w:szCs w:val="24"/>
        </w:rPr>
      </w:pPr>
      <w:r w:rsidRPr="004F3BDC">
        <w:rPr>
          <w:rFonts w:cs="Times New Roman"/>
          <w:szCs w:val="24"/>
        </w:rPr>
        <w:t xml:space="preserve">Washington State DOT (WSDOT)’s </w:t>
      </w:r>
      <w:r w:rsidRPr="00AA27E2">
        <w:rPr>
          <w:rFonts w:cs="Times New Roman"/>
          <w:i/>
          <w:szCs w:val="24"/>
        </w:rPr>
        <w:t>State Roadside Manual</w:t>
      </w:r>
      <w:r w:rsidRPr="004F3BDC">
        <w:rPr>
          <w:rFonts w:cs="Times New Roman"/>
          <w:szCs w:val="24"/>
        </w:rPr>
        <w:t xml:space="preserve"> lists some contribution</w:t>
      </w:r>
      <w:r w:rsidR="00A54CB3" w:rsidRPr="004F3BDC">
        <w:rPr>
          <w:rFonts w:cs="Times New Roman"/>
          <w:szCs w:val="24"/>
        </w:rPr>
        <w:t>s</w:t>
      </w:r>
      <w:r w:rsidRPr="004F3BDC">
        <w:rPr>
          <w:rFonts w:cs="Times New Roman"/>
          <w:szCs w:val="24"/>
        </w:rPr>
        <w:t xml:space="preserve"> of roadside </w:t>
      </w:r>
      <w:r w:rsidR="00A54CB3" w:rsidRPr="004F3BDC">
        <w:rPr>
          <w:rFonts w:cs="Times New Roman"/>
          <w:szCs w:val="24"/>
        </w:rPr>
        <w:t>vegetation</w:t>
      </w:r>
      <w:r w:rsidRPr="004F3BDC">
        <w:rPr>
          <w:rFonts w:cs="Times New Roman"/>
          <w:szCs w:val="24"/>
        </w:rPr>
        <w:t xml:space="preserve"> to </w:t>
      </w:r>
      <w:r w:rsidR="00A54CB3" w:rsidRPr="004F3BDC">
        <w:rPr>
          <w:rFonts w:cs="Times New Roman"/>
          <w:szCs w:val="24"/>
        </w:rPr>
        <w:t>the environment (</w:t>
      </w:r>
      <w:r w:rsidR="0016209C">
        <w:rPr>
          <w:rFonts w:cs="Times New Roman"/>
          <w:i/>
          <w:szCs w:val="24"/>
        </w:rPr>
        <w:t>37</w:t>
      </w:r>
      <w:r w:rsidR="00A54CB3" w:rsidRPr="004F3BDC">
        <w:rPr>
          <w:rFonts w:cs="Times New Roman"/>
          <w:szCs w:val="24"/>
        </w:rPr>
        <w:t>). These include</w:t>
      </w:r>
      <w:r w:rsidRPr="004F3BDC">
        <w:rPr>
          <w:rFonts w:cs="Times New Roman"/>
          <w:szCs w:val="24"/>
        </w:rPr>
        <w:t xml:space="preserve"> traffic </w:t>
      </w:r>
      <w:r w:rsidRPr="004F3BDC">
        <w:rPr>
          <w:rFonts w:cs="Times New Roman"/>
          <w:noProof/>
          <w:szCs w:val="24"/>
        </w:rPr>
        <w:t>calming</w:t>
      </w:r>
      <w:r w:rsidRPr="004F3BDC">
        <w:rPr>
          <w:rFonts w:cs="Times New Roman"/>
          <w:szCs w:val="24"/>
        </w:rPr>
        <w:t xml:space="preserve">, stress reduction, shading for pedestrians, streambank stabilization, wetland mitigation, water quality improvement, water retention and smoother flow, air pollution mitigation, noise </w:t>
      </w:r>
      <w:r w:rsidRPr="004F3BDC">
        <w:rPr>
          <w:rFonts w:cs="Times New Roman"/>
          <w:noProof/>
          <w:szCs w:val="24"/>
        </w:rPr>
        <w:t>reduction</w:t>
      </w:r>
      <w:r w:rsidRPr="004F3BDC">
        <w:rPr>
          <w:rFonts w:cs="Times New Roman"/>
          <w:szCs w:val="24"/>
        </w:rPr>
        <w:t xml:space="preserve">, wildlife habitat, visual quality, quality of life, and corridor continuity. Ecosystem Services (ES) </w:t>
      </w:r>
      <w:r w:rsidRPr="004F3BDC">
        <w:rPr>
          <w:rFonts w:cs="Times New Roman"/>
          <w:noProof/>
          <w:szCs w:val="24"/>
        </w:rPr>
        <w:t xml:space="preserve">are the </w:t>
      </w:r>
      <w:r w:rsidRPr="004F3BDC">
        <w:rPr>
          <w:rFonts w:cs="Times New Roman"/>
          <w:szCs w:val="24"/>
        </w:rPr>
        <w:t>procedures by which natural ecosystems nurture and satisfy human life (</w:t>
      </w:r>
      <w:r w:rsidR="0016209C">
        <w:rPr>
          <w:rFonts w:cs="Times New Roman"/>
          <w:i/>
          <w:szCs w:val="24"/>
        </w:rPr>
        <w:t>38</w:t>
      </w:r>
      <w:r w:rsidRPr="004F3BDC">
        <w:rPr>
          <w:rFonts w:cs="Times New Roman"/>
          <w:szCs w:val="24"/>
        </w:rPr>
        <w:t xml:space="preserve">). </w:t>
      </w:r>
      <w:r w:rsidRPr="004F3BDC">
        <w:rPr>
          <w:rFonts w:cs="Times New Roman"/>
          <w:noProof/>
          <w:szCs w:val="24"/>
        </w:rPr>
        <w:t xml:space="preserve">This concept gained its popularity </w:t>
      </w:r>
      <w:r w:rsidR="00C4222A">
        <w:rPr>
          <w:rFonts w:cs="Times New Roman"/>
          <w:noProof/>
          <w:szCs w:val="24"/>
        </w:rPr>
        <w:t>in</w:t>
      </w:r>
      <w:r w:rsidRPr="004F3BDC">
        <w:rPr>
          <w:rFonts w:cs="Times New Roman"/>
          <w:noProof/>
          <w:szCs w:val="24"/>
        </w:rPr>
        <w:t xml:space="preserve"> the 1990s. There are four main ES types (further divided into 30 sub-categories): 1) regulating (e.g., climate, water, soil retention, flood retention), 2) provisioning (e.g., food, raw materials, medicine, water supplies), 3) habitat (e.g., ecological corridor, nutrient cycling, decomposition), and 4) cultural (e.g., science and education, artistic, spiritual) </w:t>
      </w:r>
      <w:r w:rsidRPr="004F3BDC">
        <w:rPr>
          <w:rFonts w:cs="Times New Roman"/>
          <w:i/>
          <w:noProof/>
          <w:szCs w:val="24"/>
        </w:rPr>
        <w:t>(</w:t>
      </w:r>
      <w:r w:rsidR="0016209C">
        <w:rPr>
          <w:rFonts w:cs="Times New Roman"/>
          <w:i/>
          <w:noProof/>
          <w:szCs w:val="24"/>
        </w:rPr>
        <w:t>39</w:t>
      </w:r>
      <w:r w:rsidRPr="004F3BDC">
        <w:rPr>
          <w:rFonts w:cs="Times New Roman"/>
          <w:i/>
          <w:noProof/>
          <w:szCs w:val="24"/>
        </w:rPr>
        <w:t>).</w:t>
      </w:r>
    </w:p>
    <w:p w14:paraId="758F4188" w14:textId="436EA35A" w:rsidR="00567947" w:rsidRPr="004F3BDC" w:rsidRDefault="004F3BDC" w:rsidP="00567947">
      <w:pPr>
        <w:ind w:firstLine="0"/>
        <w:rPr>
          <w:rFonts w:cs="Times New Roman"/>
          <w:noProof/>
          <w:szCs w:val="24"/>
        </w:rPr>
      </w:pPr>
      <w:r>
        <w:rPr>
          <w:noProof/>
        </w:rPr>
        <w:lastRenderedPageBreak/>
        <mc:AlternateContent>
          <mc:Choice Requires="wps">
            <w:drawing>
              <wp:anchor distT="0" distB="0" distL="114300" distR="114300" simplePos="0" relativeHeight="251688960" behindDoc="0" locked="0" layoutInCell="1" allowOverlap="1" wp14:anchorId="067D88AB" wp14:editId="03281663">
                <wp:simplePos x="0" y="0"/>
                <wp:positionH relativeFrom="column">
                  <wp:posOffset>-93345</wp:posOffset>
                </wp:positionH>
                <wp:positionV relativeFrom="paragraph">
                  <wp:posOffset>3521710</wp:posOffset>
                </wp:positionV>
                <wp:extent cx="2541270"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2541270" cy="635"/>
                        </a:xfrm>
                        <a:prstGeom prst="rect">
                          <a:avLst/>
                        </a:prstGeom>
                        <a:solidFill>
                          <a:prstClr val="white"/>
                        </a:solidFill>
                        <a:ln>
                          <a:noFill/>
                        </a:ln>
                      </wps:spPr>
                      <wps:txbx>
                        <w:txbxContent>
                          <w:p w14:paraId="30E45A72" w14:textId="4CE55AF2" w:rsidR="000F6B33" w:rsidRPr="00FF6967" w:rsidRDefault="000F6B33" w:rsidP="00F97804">
                            <w:pPr>
                              <w:pStyle w:val="Caption"/>
                              <w:ind w:firstLine="0"/>
                              <w:jc w:val="left"/>
                              <w:rPr>
                                <w:noProof/>
                                <w:szCs w:val="24"/>
                              </w:rPr>
                            </w:pPr>
                            <w:bookmarkStart w:id="45" w:name="_Ref517079471"/>
                            <w:bookmarkStart w:id="46" w:name="_Toc517351183"/>
                            <w:r>
                              <w:t xml:space="preserve">Figure </w:t>
                            </w:r>
                            <w:r w:rsidR="002372B4">
                              <w:fldChar w:fldCharType="begin"/>
                            </w:r>
                            <w:r w:rsidR="002372B4">
                              <w:instrText xml:space="preserve"> SEQ Figure \* ARABIC </w:instrText>
                            </w:r>
                            <w:r w:rsidR="002372B4">
                              <w:fldChar w:fldCharType="separate"/>
                            </w:r>
                            <w:r>
                              <w:rPr>
                                <w:noProof/>
                              </w:rPr>
                              <w:t>3</w:t>
                            </w:r>
                            <w:r w:rsidR="002372B4">
                              <w:rPr>
                                <w:noProof/>
                              </w:rPr>
                              <w:fldChar w:fldCharType="end"/>
                            </w:r>
                            <w:bookmarkEnd w:id="45"/>
                            <w:r>
                              <w:t xml:space="preserve">. </w:t>
                            </w:r>
                            <w:r w:rsidRPr="00F97804">
                              <w:t>Green infrastructure for storm water management</w:t>
                            </w:r>
                            <w:r>
                              <w:t xml:space="preserve"> (Source: 33)</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D88AB" id="Text Box 23" o:spid="_x0000_s1031" type="#_x0000_t202" style="position:absolute;margin-left:-7.35pt;margin-top:277.3pt;width:200.1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" stroked="f">
                <v:textbox style="mso-fit-shape-to-text:t" inset="0,0,0,0">
                  <w:txbxContent>
                    <w:p w14:paraId="30E45A72" w14:textId="4CE55AF2" w:rsidR="000F6B33" w:rsidRPr="00FF6967" w:rsidRDefault="000F6B33" w:rsidP="00F97804">
                      <w:pPr>
                        <w:pStyle w:val="Caption"/>
                        <w:ind w:firstLine="0"/>
                        <w:jc w:val="left"/>
                        <w:rPr>
                          <w:noProof/>
                          <w:szCs w:val="24"/>
                        </w:rPr>
                      </w:pPr>
                      <w:bookmarkStart w:id="57" w:name="_Ref517079471"/>
                      <w:bookmarkStart w:id="58" w:name="_Toc517351183"/>
                      <w:r>
                        <w:t xml:space="preserve">Figure </w:t>
                      </w:r>
                      <w:fldSimple w:instr=" SEQ Figure \* ARABIC ">
                        <w:r>
                          <w:rPr>
                            <w:noProof/>
                          </w:rPr>
                          <w:t>3</w:t>
                        </w:r>
                      </w:fldSimple>
                      <w:bookmarkEnd w:id="57"/>
                      <w:r>
                        <w:t xml:space="preserve">. </w:t>
                      </w:r>
                      <w:r w:rsidRPr="00F97804">
                        <w:t>Green infrastructure for storm water management</w:t>
                      </w:r>
                      <w:r>
                        <w:t xml:space="preserve"> (Source: 33)</w:t>
                      </w:r>
                      <w:bookmarkEnd w:id="58"/>
                    </w:p>
                  </w:txbxContent>
                </v:textbox>
                <w10:wrap type="square"/>
              </v:shape>
            </w:pict>
          </mc:Fallback>
        </mc:AlternateContent>
      </w:r>
      <w:r w:rsidR="00567947" w:rsidRPr="004F3BDC">
        <w:rPr>
          <w:rFonts w:cs="Times New Roman"/>
          <w:noProof/>
          <w:szCs w:val="24"/>
        </w:rPr>
        <w:drawing>
          <wp:anchor distT="0" distB="0" distL="114300" distR="114300" simplePos="0" relativeHeight="251685888" behindDoc="0" locked="0" layoutInCell="1" allowOverlap="1" wp14:anchorId="7C060DE8" wp14:editId="33EF8532">
            <wp:simplePos x="0" y="0"/>
            <wp:positionH relativeFrom="column">
              <wp:posOffset>-93345</wp:posOffset>
            </wp:positionH>
            <wp:positionV relativeFrom="paragraph">
              <wp:posOffset>171450</wp:posOffset>
            </wp:positionV>
            <wp:extent cx="2541270" cy="3293110"/>
            <wp:effectExtent l="0" t="0" r="0" b="254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4">
                      <a:extLst>
                        <a:ext uri="{28A0092B-C50C-407E-A947-70E740481C1C}">
                          <a14:useLocalDpi xmlns:a14="http://schemas.microsoft.com/office/drawing/2010/main" val="0"/>
                        </a:ext>
                      </a:extLst>
                    </a:blip>
                    <a:stretch>
                      <a:fillRect/>
                    </a:stretch>
                  </pic:blipFill>
                  <pic:spPr>
                    <a:xfrm>
                      <a:off x="0" y="0"/>
                      <a:ext cx="2541270" cy="3293110"/>
                    </a:xfrm>
                    <a:prstGeom prst="rect">
                      <a:avLst/>
                    </a:prstGeom>
                  </pic:spPr>
                </pic:pic>
              </a:graphicData>
            </a:graphic>
            <wp14:sizeRelH relativeFrom="page">
              <wp14:pctWidth>0</wp14:pctWidth>
            </wp14:sizeRelH>
            <wp14:sizeRelV relativeFrom="page">
              <wp14:pctHeight>0</wp14:pctHeight>
            </wp14:sizeRelV>
          </wp:anchor>
        </w:drawing>
      </w:r>
    </w:p>
    <w:p w14:paraId="13D1FD1D" w14:textId="75BD1A46" w:rsidR="00567947" w:rsidRPr="004F3BDC" w:rsidRDefault="00567947" w:rsidP="00567947">
      <w:pPr>
        <w:ind w:firstLine="0"/>
        <w:rPr>
          <w:rFonts w:cs="Times New Roman"/>
          <w:szCs w:val="24"/>
        </w:rPr>
      </w:pPr>
      <w:r w:rsidRPr="004F3BDC">
        <w:rPr>
          <w:rFonts w:cs="Times New Roman"/>
          <w:szCs w:val="24"/>
        </w:rPr>
        <w:t xml:space="preserve">Flooding, carbon emissions, degraded air quality, and urban heat island effects are critical issues that the built environment is currently facing. Trees and nature address basic human needs by improving livability and enhance the </w:t>
      </w:r>
      <w:r w:rsidRPr="004F3BDC">
        <w:rPr>
          <w:rFonts w:cs="Times New Roman"/>
          <w:noProof/>
          <w:szCs w:val="24"/>
        </w:rPr>
        <w:t>quality</w:t>
      </w:r>
      <w:r w:rsidRPr="004F3BDC">
        <w:rPr>
          <w:rFonts w:cs="Times New Roman"/>
          <w:szCs w:val="24"/>
        </w:rPr>
        <w:t xml:space="preserve"> of life. They modify local microclimate to improve living conditions, for example, changes in solar radiation, wind speed, air temperature, relative humidity, and re-radiation from paved areas. Urban vegetation positively influences </w:t>
      </w:r>
      <w:r w:rsidR="00C4222A">
        <w:rPr>
          <w:rFonts w:cs="Times New Roman"/>
          <w:szCs w:val="24"/>
        </w:rPr>
        <w:t>storm</w:t>
      </w:r>
      <w:r w:rsidRPr="004F3BDC">
        <w:rPr>
          <w:rFonts w:cs="Times New Roman"/>
          <w:szCs w:val="24"/>
        </w:rPr>
        <w:t xml:space="preserve">water </w:t>
      </w:r>
      <w:r w:rsidR="00C4222A">
        <w:rPr>
          <w:rFonts w:cs="Times New Roman"/>
          <w:szCs w:val="24"/>
        </w:rPr>
        <w:t xml:space="preserve">runoff </w:t>
      </w:r>
      <w:r w:rsidRPr="004F3BDC">
        <w:rPr>
          <w:rFonts w:cs="Times New Roman"/>
          <w:szCs w:val="24"/>
        </w:rPr>
        <w:t xml:space="preserve">quantity and quality, as the pervious soils of planted territories permit infiltration of precipitation, lessening overflow and expanding groundwater recharge. Regions of considerable tree canopy over a city can deliver an oasis impact in hot atmospheres, adding to the </w:t>
      </w:r>
      <w:r w:rsidRPr="004F3BDC">
        <w:rPr>
          <w:rFonts w:cs="Times New Roman"/>
          <w:noProof/>
          <w:szCs w:val="24"/>
        </w:rPr>
        <w:t>relief</w:t>
      </w:r>
      <w:r w:rsidRPr="004F3BDC">
        <w:rPr>
          <w:rFonts w:cs="Times New Roman"/>
          <w:szCs w:val="24"/>
        </w:rPr>
        <w:t xml:space="preserve"> o</w:t>
      </w:r>
      <w:r w:rsidR="00F97804">
        <w:rPr>
          <w:rFonts w:cs="Times New Roman"/>
          <w:szCs w:val="24"/>
        </w:rPr>
        <w:t xml:space="preserve">f the urban heat island impact. </w:t>
      </w:r>
      <w:r w:rsidR="00F97804">
        <w:rPr>
          <w:rFonts w:cs="Times New Roman"/>
          <w:szCs w:val="24"/>
        </w:rPr>
        <w:fldChar w:fldCharType="begin"/>
      </w:r>
      <w:r w:rsidR="00F97804">
        <w:rPr>
          <w:rFonts w:cs="Times New Roman"/>
          <w:szCs w:val="24"/>
        </w:rPr>
        <w:instrText xml:space="preserve"> REF _Ref517079471 \h </w:instrText>
      </w:r>
      <w:r w:rsidR="00F97804">
        <w:rPr>
          <w:rFonts w:cs="Times New Roman"/>
          <w:szCs w:val="24"/>
        </w:rPr>
      </w:r>
      <w:r w:rsidR="00F97804">
        <w:rPr>
          <w:rFonts w:cs="Times New Roman"/>
          <w:szCs w:val="24"/>
        </w:rPr>
        <w:fldChar w:fldCharType="separate"/>
      </w:r>
      <w:r w:rsidR="00FF3957">
        <w:t xml:space="preserve">Figure </w:t>
      </w:r>
      <w:r w:rsidR="00FF3957">
        <w:rPr>
          <w:noProof/>
        </w:rPr>
        <w:t>3</w:t>
      </w:r>
      <w:r w:rsidR="00F97804">
        <w:rPr>
          <w:rFonts w:cs="Times New Roman"/>
          <w:szCs w:val="24"/>
        </w:rPr>
        <w:fldChar w:fldCharType="end"/>
      </w:r>
      <w:r w:rsidR="00F97804">
        <w:rPr>
          <w:rFonts w:cs="Times New Roman"/>
          <w:szCs w:val="24"/>
        </w:rPr>
        <w:t xml:space="preserve"> s</w:t>
      </w:r>
      <w:r w:rsidRPr="004F3BDC">
        <w:rPr>
          <w:rFonts w:cs="Times New Roman"/>
          <w:noProof/>
          <w:szCs w:val="24"/>
        </w:rPr>
        <w:t>hows</w:t>
      </w:r>
      <w:r w:rsidRPr="004F3BDC">
        <w:rPr>
          <w:rFonts w:cs="Times New Roman"/>
          <w:szCs w:val="24"/>
        </w:rPr>
        <w:t xml:space="preserve"> a green infrastructure installation for stormwater management that can provide co-benefit of health and livability. Additionally, sidewalks with </w:t>
      </w:r>
      <w:r w:rsidRPr="004F3BDC">
        <w:rPr>
          <w:rFonts w:cs="Times New Roman"/>
          <w:noProof/>
          <w:szCs w:val="24"/>
        </w:rPr>
        <w:t>a wide</w:t>
      </w:r>
      <w:r w:rsidRPr="004F3BDC">
        <w:rPr>
          <w:rFonts w:cs="Times New Roman"/>
          <w:szCs w:val="24"/>
        </w:rPr>
        <w:t xml:space="preserve"> buffer with trees are considered as the safest as well </w:t>
      </w:r>
      <w:r w:rsidRPr="004F3BDC">
        <w:rPr>
          <w:rFonts w:cs="Times New Roman"/>
          <w:i/>
          <w:szCs w:val="24"/>
        </w:rPr>
        <w:t>(</w:t>
      </w:r>
      <w:r w:rsidR="0016209C">
        <w:rPr>
          <w:rFonts w:cs="Times New Roman"/>
          <w:i/>
          <w:szCs w:val="24"/>
        </w:rPr>
        <w:t>38</w:t>
      </w:r>
      <w:r w:rsidRPr="004F3BDC">
        <w:rPr>
          <w:rFonts w:cs="Times New Roman"/>
          <w:i/>
          <w:szCs w:val="24"/>
        </w:rPr>
        <w:t>).</w:t>
      </w:r>
    </w:p>
    <w:p w14:paraId="79E7FB00" w14:textId="77777777" w:rsidR="00567947" w:rsidRPr="004F3BDC" w:rsidRDefault="00567947" w:rsidP="00567947">
      <w:pPr>
        <w:ind w:firstLine="0"/>
        <w:rPr>
          <w:rFonts w:cs="Times New Roman"/>
          <w:szCs w:val="24"/>
        </w:rPr>
      </w:pPr>
    </w:p>
    <w:p w14:paraId="170C5F52" w14:textId="77777777" w:rsidR="00F97804" w:rsidRDefault="00F97804" w:rsidP="00F97804">
      <w:pPr>
        <w:rPr>
          <w:rFonts w:cs="Times New Roman"/>
          <w:szCs w:val="24"/>
        </w:rPr>
      </w:pPr>
    </w:p>
    <w:p w14:paraId="53953B6A" w14:textId="3C6518D5" w:rsidR="00567947" w:rsidRDefault="00567947" w:rsidP="00813F3B">
      <w:pPr>
        <w:rPr>
          <w:rFonts w:cs="Times New Roman"/>
          <w:szCs w:val="24"/>
        </w:rPr>
      </w:pPr>
      <w:r w:rsidRPr="004F3BDC">
        <w:rPr>
          <w:rFonts w:cs="Times New Roman"/>
          <w:szCs w:val="24"/>
        </w:rPr>
        <w:t xml:space="preserve">To quantify the ecosystem services an experiment was conducted on four roadside types (e.g., major arterial roadways, minor arterial </w:t>
      </w:r>
      <w:r w:rsidRPr="004F3BDC">
        <w:rPr>
          <w:rFonts w:cs="Times New Roman"/>
          <w:noProof/>
          <w:szCs w:val="24"/>
        </w:rPr>
        <w:t>roads</w:t>
      </w:r>
      <w:r w:rsidRPr="004F3BDC">
        <w:rPr>
          <w:rFonts w:cs="Times New Roman"/>
          <w:szCs w:val="24"/>
        </w:rPr>
        <w:t xml:space="preserve"> with no tree setback, collector streets, and a local residential street setting) in Springfield, Massachusetts (</w:t>
      </w:r>
      <w:r w:rsidR="0016209C">
        <w:rPr>
          <w:rFonts w:cs="Times New Roman"/>
          <w:i/>
          <w:szCs w:val="24"/>
        </w:rPr>
        <w:t>40</w:t>
      </w:r>
      <w:r w:rsidRPr="004F3BDC">
        <w:rPr>
          <w:rFonts w:cs="Times New Roman"/>
          <w:szCs w:val="24"/>
        </w:rPr>
        <w:t xml:space="preserve">). In this research, over 50 years of data were used regarding structure of the street sides, including the underground and overhead utilities, drainage systems, greenspace components, shade tree canopy, and tree structure. Online software tool </w:t>
      </w:r>
      <w:r w:rsidRPr="00F675E2">
        <w:rPr>
          <w:rFonts w:cs="Times New Roman"/>
          <w:i/>
          <w:szCs w:val="24"/>
        </w:rPr>
        <w:t>i-Tree</w:t>
      </w:r>
      <w:r w:rsidRPr="00F675E2">
        <w:rPr>
          <w:rFonts w:cs="Times New Roman"/>
          <w:i/>
          <w:szCs w:val="24"/>
          <w:rPrChange w:id="47" w:author="Das, Subasish" w:date="2018-06-22T09:16:00Z">
            <w:rPr>
              <w:rFonts w:cs="Times New Roman"/>
              <w:szCs w:val="24"/>
            </w:rPr>
          </w:rPrChange>
        </w:rPr>
        <w:t xml:space="preserve"> Design</w:t>
      </w:r>
      <w:r w:rsidRPr="004F3BDC">
        <w:rPr>
          <w:rFonts w:cs="Times New Roman"/>
          <w:szCs w:val="24"/>
        </w:rPr>
        <w:t xml:space="preserve"> was used to approximate quantitative amounts of the ecosystem services provided by street trees, such as carbon storage and sequestration, stormwater interception, and air quality improvement. Models developed by the U.S. Forest Service and the U.S. Environmental Protection Agency </w:t>
      </w:r>
      <w:r w:rsidR="000215FB">
        <w:rPr>
          <w:rFonts w:cs="Times New Roman"/>
          <w:szCs w:val="24"/>
        </w:rPr>
        <w:t xml:space="preserve">(EPA) </w:t>
      </w:r>
      <w:r w:rsidRPr="004F3BDC">
        <w:rPr>
          <w:rFonts w:cs="Times New Roman"/>
          <w:szCs w:val="24"/>
        </w:rPr>
        <w:t xml:space="preserve">were used to get an approximate saving as well. This study depicts the contributions of the street trees to the community through quantitate analysis. Previous literature characterized multiple </w:t>
      </w:r>
      <w:r w:rsidR="00A54CB3" w:rsidRPr="004F3BDC">
        <w:rPr>
          <w:rFonts w:cs="Times New Roman"/>
          <w:szCs w:val="24"/>
        </w:rPr>
        <w:t>ES</w:t>
      </w:r>
      <w:r w:rsidRPr="004F3BDC">
        <w:rPr>
          <w:rFonts w:cs="Times New Roman"/>
          <w:szCs w:val="24"/>
        </w:rPr>
        <w:t xml:space="preserve"> provided by roadside vegetation and proposed management approaches (</w:t>
      </w:r>
      <w:r w:rsidR="0016209C">
        <w:rPr>
          <w:rFonts w:cs="Times New Roman"/>
          <w:i/>
          <w:szCs w:val="24"/>
        </w:rPr>
        <w:t>41</w:t>
      </w:r>
      <w:r w:rsidRPr="004F3BDC">
        <w:rPr>
          <w:rFonts w:cs="Times New Roman"/>
          <w:szCs w:val="24"/>
        </w:rPr>
        <w:t xml:space="preserve">). </w:t>
      </w:r>
      <w:r w:rsidRPr="004F3BDC">
        <w:rPr>
          <w:rFonts w:cs="Times New Roman"/>
          <w:szCs w:val="24"/>
        </w:rPr>
        <w:fldChar w:fldCharType="begin"/>
      </w:r>
      <w:r w:rsidRPr="004F3BDC">
        <w:rPr>
          <w:rFonts w:cs="Times New Roman"/>
          <w:szCs w:val="24"/>
        </w:rPr>
        <w:instrText xml:space="preserve"> REF _Ref516012251 \h  \* MERGEFORMAT </w:instrText>
      </w:r>
      <w:r w:rsidRPr="004F3BDC">
        <w:rPr>
          <w:rFonts w:cs="Times New Roman"/>
          <w:szCs w:val="24"/>
        </w:rPr>
      </w:r>
      <w:r w:rsidRPr="004F3BDC">
        <w:rPr>
          <w:rFonts w:cs="Times New Roman"/>
          <w:szCs w:val="24"/>
        </w:rPr>
        <w:fldChar w:fldCharType="separate"/>
      </w:r>
      <w:r w:rsidR="00FF3957" w:rsidRPr="00FF3957">
        <w:rPr>
          <w:rFonts w:cs="Times New Roman"/>
          <w:szCs w:val="24"/>
        </w:rPr>
        <w:t>Table</w:t>
      </w:r>
      <w:r w:rsidR="00FF3957" w:rsidRPr="00FF3957">
        <w:rPr>
          <w:rFonts w:cs="Times New Roman"/>
          <w:noProof/>
          <w:szCs w:val="24"/>
        </w:rPr>
        <w:t xml:space="preserve"> </w:t>
      </w:r>
      <w:r w:rsidR="00FF3957">
        <w:rPr>
          <w:noProof/>
          <w:szCs w:val="24"/>
        </w:rPr>
        <w:t>1</w:t>
      </w:r>
      <w:r w:rsidRPr="004F3BDC">
        <w:rPr>
          <w:rFonts w:cs="Times New Roman"/>
          <w:szCs w:val="24"/>
        </w:rPr>
        <w:fldChar w:fldCharType="end"/>
      </w:r>
      <w:r w:rsidR="0077141E" w:rsidRPr="004F3BDC">
        <w:rPr>
          <w:rFonts w:cs="Times New Roman"/>
          <w:szCs w:val="24"/>
        </w:rPr>
        <w:t xml:space="preserve"> lists several of ES and associated management approaches</w:t>
      </w:r>
      <w:r w:rsidRPr="004F3BDC">
        <w:rPr>
          <w:rFonts w:cs="Times New Roman"/>
          <w:szCs w:val="24"/>
        </w:rPr>
        <w:t>.</w:t>
      </w:r>
    </w:p>
    <w:p w14:paraId="71779336" w14:textId="7BA11E51" w:rsidR="00F97804" w:rsidRDefault="00F97804" w:rsidP="00567947">
      <w:pPr>
        <w:ind w:firstLine="0"/>
        <w:rPr>
          <w:rFonts w:cs="Times New Roman"/>
          <w:szCs w:val="24"/>
        </w:rPr>
      </w:pPr>
    </w:p>
    <w:p w14:paraId="6F150C2C" w14:textId="26F9CF96" w:rsidR="00F97804" w:rsidRDefault="00F97804" w:rsidP="00567947">
      <w:pPr>
        <w:ind w:firstLine="0"/>
        <w:rPr>
          <w:rFonts w:cs="Times New Roman"/>
          <w:szCs w:val="24"/>
        </w:rPr>
      </w:pPr>
    </w:p>
    <w:p w14:paraId="589D6F47" w14:textId="399202D6" w:rsidR="00F97804" w:rsidRDefault="00F97804" w:rsidP="00567947">
      <w:pPr>
        <w:ind w:firstLine="0"/>
        <w:rPr>
          <w:rFonts w:cs="Times New Roman"/>
          <w:szCs w:val="24"/>
        </w:rPr>
      </w:pPr>
    </w:p>
    <w:p w14:paraId="31839C5E" w14:textId="4A12C9DA" w:rsidR="00F97804" w:rsidRDefault="00F97804" w:rsidP="00567947">
      <w:pPr>
        <w:ind w:firstLine="0"/>
        <w:rPr>
          <w:rFonts w:cs="Times New Roman"/>
          <w:szCs w:val="24"/>
        </w:rPr>
      </w:pPr>
    </w:p>
    <w:p w14:paraId="4DD6969F" w14:textId="12DC5D8B" w:rsidR="00F97804" w:rsidRDefault="00F97804" w:rsidP="00567947">
      <w:pPr>
        <w:ind w:firstLine="0"/>
        <w:rPr>
          <w:rFonts w:cs="Times New Roman"/>
          <w:szCs w:val="24"/>
        </w:rPr>
      </w:pPr>
    </w:p>
    <w:p w14:paraId="2AFD6547" w14:textId="30183249" w:rsidR="00F97804" w:rsidRDefault="00F97804" w:rsidP="00567947">
      <w:pPr>
        <w:ind w:firstLine="0"/>
        <w:rPr>
          <w:rFonts w:cs="Times New Roman"/>
          <w:szCs w:val="24"/>
        </w:rPr>
      </w:pPr>
    </w:p>
    <w:p w14:paraId="2B4DE48D" w14:textId="77771CD6" w:rsidR="00F97804" w:rsidRDefault="00F97804" w:rsidP="00567947">
      <w:pPr>
        <w:ind w:firstLine="0"/>
        <w:rPr>
          <w:rFonts w:cs="Times New Roman"/>
          <w:szCs w:val="24"/>
        </w:rPr>
      </w:pPr>
    </w:p>
    <w:p w14:paraId="2F9A38ED" w14:textId="2DFBDAED" w:rsidR="00F97804" w:rsidRDefault="00F97804" w:rsidP="00567947">
      <w:pPr>
        <w:ind w:firstLine="0"/>
        <w:rPr>
          <w:rFonts w:cs="Times New Roman"/>
          <w:szCs w:val="24"/>
        </w:rPr>
      </w:pPr>
    </w:p>
    <w:p w14:paraId="320A8898" w14:textId="77777777" w:rsidR="00F97804" w:rsidRPr="004F3BDC" w:rsidRDefault="00F97804" w:rsidP="00567947">
      <w:pPr>
        <w:ind w:firstLine="0"/>
        <w:rPr>
          <w:rFonts w:cs="Times New Roman"/>
          <w:szCs w:val="24"/>
        </w:rPr>
      </w:pPr>
    </w:p>
    <w:p w14:paraId="6C3D1C64" w14:textId="7AD130E0" w:rsidR="00567947" w:rsidRPr="004F3BDC" w:rsidRDefault="00567947" w:rsidP="00567947">
      <w:pPr>
        <w:pStyle w:val="Caption"/>
        <w:keepNext/>
        <w:ind w:firstLine="0"/>
        <w:jc w:val="left"/>
        <w:rPr>
          <w:szCs w:val="24"/>
        </w:rPr>
      </w:pPr>
      <w:bookmarkStart w:id="48" w:name="_Ref516012251"/>
    </w:p>
    <w:p w14:paraId="0C772CA0" w14:textId="37838CAA" w:rsidR="00567947" w:rsidRPr="004F3BDC" w:rsidRDefault="00567947" w:rsidP="00567947">
      <w:pPr>
        <w:pStyle w:val="Caption"/>
        <w:keepNext/>
        <w:ind w:firstLine="0"/>
        <w:jc w:val="left"/>
        <w:rPr>
          <w:szCs w:val="24"/>
        </w:rPr>
      </w:pPr>
      <w:bookmarkStart w:id="49" w:name="_Toc517082924"/>
      <w:r w:rsidRPr="004F3BDC">
        <w:rPr>
          <w:szCs w:val="24"/>
        </w:rPr>
        <w:t xml:space="preserve">Table </w:t>
      </w:r>
      <w:r w:rsidRPr="004F3BDC">
        <w:rPr>
          <w:szCs w:val="24"/>
        </w:rPr>
        <w:fldChar w:fldCharType="begin"/>
      </w:r>
      <w:r w:rsidRPr="004F3BDC">
        <w:rPr>
          <w:szCs w:val="24"/>
        </w:rPr>
        <w:instrText xml:space="preserve"> SEQ Table \* ARABIC </w:instrText>
      </w:r>
      <w:r w:rsidRPr="004F3BDC">
        <w:rPr>
          <w:szCs w:val="24"/>
        </w:rPr>
        <w:fldChar w:fldCharType="separate"/>
      </w:r>
      <w:r w:rsidR="00FF3957">
        <w:rPr>
          <w:noProof/>
          <w:szCs w:val="24"/>
        </w:rPr>
        <w:t>1</w:t>
      </w:r>
      <w:r w:rsidRPr="004F3BDC">
        <w:rPr>
          <w:szCs w:val="24"/>
        </w:rPr>
        <w:fldChar w:fldCharType="end"/>
      </w:r>
      <w:bookmarkEnd w:id="48"/>
      <w:r w:rsidRPr="004F3BDC">
        <w:rPr>
          <w:szCs w:val="24"/>
        </w:rPr>
        <w:t xml:space="preserve">: </w:t>
      </w:r>
      <w:r w:rsidR="00A54CB3" w:rsidRPr="004F3BDC">
        <w:rPr>
          <w:szCs w:val="24"/>
        </w:rPr>
        <w:t>ES</w:t>
      </w:r>
      <w:r w:rsidRPr="004F3BDC">
        <w:rPr>
          <w:szCs w:val="24"/>
        </w:rPr>
        <w:t xml:space="preserve"> provided by roadside vegetation</w:t>
      </w:r>
      <w:bookmarkEnd w:id="49"/>
      <w:ins w:id="50" w:author="Das, Subasish" w:date="2018-06-22T13:35:00Z">
        <w:r w:rsidR="00D22DDF">
          <w:rPr>
            <w:szCs w:val="24"/>
          </w:rPr>
          <w:t xml:space="preserve"> (Source: </w:t>
        </w:r>
        <w:r w:rsidR="00D22DDF" w:rsidRPr="00D22DDF">
          <w:rPr>
            <w:i/>
            <w:szCs w:val="24"/>
            <w:rPrChange w:id="51" w:author="Das, Subasish" w:date="2018-06-22T13:35:00Z">
              <w:rPr>
                <w:szCs w:val="24"/>
              </w:rPr>
            </w:rPrChange>
          </w:rPr>
          <w:t>39</w:t>
        </w:r>
        <w:r w:rsidR="00D22DDF">
          <w:rPr>
            <w:szCs w:val="24"/>
          </w:rPr>
          <w:t>)</w:t>
        </w:r>
      </w:ins>
    </w:p>
    <w:tbl>
      <w:tblPr>
        <w:tblW w:w="9357" w:type="dxa"/>
        <w:jc w:val="center"/>
        <w:tblLayout w:type="fixed"/>
        <w:tblLook w:val="04A0" w:firstRow="1" w:lastRow="0" w:firstColumn="1" w:lastColumn="0" w:noHBand="0" w:noVBand="1"/>
      </w:tblPr>
      <w:tblGrid>
        <w:gridCol w:w="1349"/>
        <w:gridCol w:w="3445"/>
        <w:gridCol w:w="4563"/>
      </w:tblGrid>
      <w:tr w:rsidR="00567947" w:rsidRPr="004F3BDC" w14:paraId="3CD920A2" w14:textId="77777777" w:rsidTr="00567947">
        <w:trPr>
          <w:jc w:val="center"/>
        </w:trPr>
        <w:tc>
          <w:tcPr>
            <w:tcW w:w="4794" w:type="dxa"/>
            <w:gridSpan w:val="2"/>
            <w:tcBorders>
              <w:top w:val="single" w:sz="4" w:space="0" w:color="auto"/>
              <w:left w:val="single" w:sz="4" w:space="0" w:color="auto"/>
              <w:bottom w:val="single" w:sz="4" w:space="0" w:color="auto"/>
              <w:right w:val="single" w:sz="4" w:space="0" w:color="auto"/>
            </w:tcBorders>
          </w:tcPr>
          <w:p w14:paraId="52F7AC72" w14:textId="45C7EC26" w:rsidR="00567947" w:rsidRPr="004F3BDC" w:rsidRDefault="00567947" w:rsidP="00567947">
            <w:pPr>
              <w:ind w:firstLine="0"/>
              <w:jc w:val="center"/>
              <w:rPr>
                <w:rFonts w:cs="Times New Roman"/>
                <w:sz w:val="22"/>
                <w:szCs w:val="24"/>
              </w:rPr>
            </w:pPr>
            <w:r w:rsidRPr="004F3BDC">
              <w:rPr>
                <w:rFonts w:cs="Times New Roman"/>
                <w:sz w:val="22"/>
                <w:szCs w:val="24"/>
              </w:rPr>
              <w:t>Ecosystem Services</w:t>
            </w:r>
            <w:r w:rsidR="00A54CB3" w:rsidRPr="004F3BDC">
              <w:rPr>
                <w:rFonts w:cs="Times New Roman"/>
                <w:sz w:val="22"/>
                <w:szCs w:val="24"/>
              </w:rPr>
              <w:t xml:space="preserve"> (ES)</w:t>
            </w:r>
          </w:p>
        </w:tc>
        <w:tc>
          <w:tcPr>
            <w:tcW w:w="4563" w:type="dxa"/>
            <w:tcBorders>
              <w:top w:val="single" w:sz="4" w:space="0" w:color="auto"/>
              <w:left w:val="single" w:sz="4" w:space="0" w:color="auto"/>
              <w:bottom w:val="single" w:sz="4" w:space="0" w:color="auto"/>
              <w:right w:val="single" w:sz="4" w:space="0" w:color="auto"/>
            </w:tcBorders>
          </w:tcPr>
          <w:p w14:paraId="029F85B5" w14:textId="77777777" w:rsidR="00567947" w:rsidRPr="004F3BDC" w:rsidRDefault="00567947" w:rsidP="00567947">
            <w:pPr>
              <w:ind w:firstLine="0"/>
              <w:jc w:val="center"/>
              <w:rPr>
                <w:rFonts w:cs="Times New Roman"/>
                <w:sz w:val="22"/>
                <w:szCs w:val="24"/>
              </w:rPr>
            </w:pPr>
            <w:r w:rsidRPr="004F3BDC">
              <w:rPr>
                <w:rFonts w:cs="Times New Roman"/>
                <w:sz w:val="22"/>
                <w:szCs w:val="24"/>
              </w:rPr>
              <w:t>Management Approaches</w:t>
            </w:r>
          </w:p>
        </w:tc>
      </w:tr>
      <w:tr w:rsidR="00567947" w:rsidRPr="004F3BDC" w14:paraId="2E632AC4" w14:textId="77777777" w:rsidTr="00567947">
        <w:trPr>
          <w:trHeight w:val="557"/>
          <w:jc w:val="center"/>
        </w:trPr>
        <w:tc>
          <w:tcPr>
            <w:tcW w:w="1349" w:type="dxa"/>
            <w:vMerge w:val="restart"/>
            <w:tcBorders>
              <w:top w:val="single" w:sz="4" w:space="0" w:color="auto"/>
              <w:left w:val="single" w:sz="4" w:space="0" w:color="auto"/>
              <w:right w:val="single" w:sz="4" w:space="0" w:color="auto"/>
            </w:tcBorders>
          </w:tcPr>
          <w:p w14:paraId="70C5C350" w14:textId="77777777" w:rsidR="00567947" w:rsidRPr="004F3BDC" w:rsidRDefault="00567947" w:rsidP="00CB3366">
            <w:pPr>
              <w:pStyle w:val="ListParagraph"/>
              <w:ind w:left="0" w:firstLine="0"/>
              <w:rPr>
                <w:rFonts w:cs="Times New Roman"/>
                <w:bCs/>
                <w:sz w:val="22"/>
                <w:szCs w:val="24"/>
              </w:rPr>
            </w:pPr>
            <w:r w:rsidRPr="004F3BDC">
              <w:rPr>
                <w:rFonts w:cs="Times New Roman"/>
                <w:sz w:val="22"/>
                <w:szCs w:val="24"/>
              </w:rPr>
              <w:t>Regulating</w:t>
            </w:r>
          </w:p>
        </w:tc>
        <w:tc>
          <w:tcPr>
            <w:tcW w:w="3445" w:type="dxa"/>
            <w:tcBorders>
              <w:top w:val="single" w:sz="4" w:space="0" w:color="auto"/>
              <w:left w:val="single" w:sz="4" w:space="0" w:color="auto"/>
              <w:bottom w:val="single" w:sz="4" w:space="0" w:color="auto"/>
              <w:right w:val="single" w:sz="4" w:space="0" w:color="auto"/>
            </w:tcBorders>
          </w:tcPr>
          <w:p w14:paraId="6DE2CA72" w14:textId="3F86F2B7" w:rsidR="00567947" w:rsidRPr="004F3BDC" w:rsidRDefault="00567947" w:rsidP="003F135F">
            <w:pPr>
              <w:pStyle w:val="ListParagraph"/>
              <w:numPr>
                <w:ilvl w:val="0"/>
                <w:numId w:val="45"/>
              </w:numPr>
              <w:autoSpaceDE w:val="0"/>
              <w:autoSpaceDN w:val="0"/>
              <w:adjustRightInd w:val="0"/>
              <w:rPr>
                <w:rFonts w:eastAsia="AdvP4DF60E" w:cs="Times New Roman"/>
                <w:sz w:val="22"/>
                <w:szCs w:val="24"/>
              </w:rPr>
            </w:pPr>
            <w:r w:rsidRPr="004F3BDC">
              <w:rPr>
                <w:rFonts w:eastAsia="AdvP4DF60E" w:cs="Times New Roman"/>
                <w:sz w:val="22"/>
                <w:szCs w:val="24"/>
              </w:rPr>
              <w:t>Improving air quality through immobilization of pollutants</w:t>
            </w:r>
          </w:p>
          <w:p w14:paraId="307D7751" w14:textId="77777777" w:rsidR="00567947" w:rsidRPr="004F3BDC" w:rsidRDefault="00567947" w:rsidP="00567947">
            <w:pPr>
              <w:autoSpaceDE w:val="0"/>
              <w:autoSpaceDN w:val="0"/>
              <w:adjustRightInd w:val="0"/>
              <w:ind w:firstLine="0"/>
              <w:jc w:val="center"/>
              <w:rPr>
                <w:rFonts w:eastAsia="AdvP4DF60E" w:cs="Times New Roman"/>
                <w:sz w:val="22"/>
                <w:szCs w:val="24"/>
              </w:rPr>
            </w:pPr>
          </w:p>
        </w:tc>
        <w:tc>
          <w:tcPr>
            <w:tcW w:w="4563" w:type="dxa"/>
            <w:tcBorders>
              <w:top w:val="single" w:sz="4" w:space="0" w:color="auto"/>
              <w:left w:val="single" w:sz="4" w:space="0" w:color="auto"/>
              <w:bottom w:val="single" w:sz="4" w:space="0" w:color="auto"/>
              <w:right w:val="single" w:sz="4" w:space="0" w:color="auto"/>
            </w:tcBorders>
          </w:tcPr>
          <w:p w14:paraId="58573AA9" w14:textId="3AAABBC7" w:rsidR="00567947" w:rsidRPr="004F3BDC" w:rsidRDefault="00567947" w:rsidP="003F135F">
            <w:pPr>
              <w:pStyle w:val="ListParagraph"/>
              <w:numPr>
                <w:ilvl w:val="0"/>
                <w:numId w:val="45"/>
              </w:numPr>
              <w:autoSpaceDE w:val="0"/>
              <w:autoSpaceDN w:val="0"/>
              <w:adjustRightInd w:val="0"/>
              <w:rPr>
                <w:rFonts w:eastAsia="AdvP4DF60E" w:cs="Times New Roman"/>
                <w:sz w:val="22"/>
                <w:szCs w:val="24"/>
              </w:rPr>
            </w:pPr>
            <w:r w:rsidRPr="004F3BDC">
              <w:rPr>
                <w:rFonts w:eastAsia="AdvP4DF60E" w:cs="Times New Roman"/>
                <w:sz w:val="22"/>
                <w:szCs w:val="24"/>
              </w:rPr>
              <w:t>Develop structurally diverse species along roads, with a variety of plant species and morphologies.</w:t>
            </w:r>
          </w:p>
          <w:p w14:paraId="2572563D" w14:textId="5CDE7338" w:rsidR="00567947" w:rsidRPr="004F3BDC" w:rsidRDefault="00567947" w:rsidP="003F135F">
            <w:pPr>
              <w:pStyle w:val="ListParagraph"/>
              <w:numPr>
                <w:ilvl w:val="0"/>
                <w:numId w:val="45"/>
              </w:numPr>
              <w:autoSpaceDE w:val="0"/>
              <w:autoSpaceDN w:val="0"/>
              <w:adjustRightInd w:val="0"/>
              <w:rPr>
                <w:rFonts w:eastAsia="AdvP4DF60E" w:cs="Times New Roman"/>
                <w:sz w:val="22"/>
                <w:szCs w:val="24"/>
              </w:rPr>
            </w:pPr>
            <w:r w:rsidRPr="004F3BDC">
              <w:rPr>
                <w:rFonts w:eastAsia="AdvP4DF60E" w:cs="Times New Roman"/>
                <w:sz w:val="22"/>
                <w:szCs w:val="24"/>
              </w:rPr>
              <w:t>Increase the total plant surface area, e.g., by transforming lawns into meadows or by allowing spontaneous vegetation at road verges.</w:t>
            </w:r>
          </w:p>
        </w:tc>
      </w:tr>
      <w:tr w:rsidR="00567947" w:rsidRPr="004F3BDC" w14:paraId="6B9F40B8" w14:textId="77777777" w:rsidTr="00567947">
        <w:trPr>
          <w:jc w:val="center"/>
        </w:trPr>
        <w:tc>
          <w:tcPr>
            <w:tcW w:w="1349" w:type="dxa"/>
            <w:vMerge/>
            <w:tcBorders>
              <w:left w:val="single" w:sz="4" w:space="0" w:color="auto"/>
              <w:right w:val="single" w:sz="4" w:space="0" w:color="auto"/>
            </w:tcBorders>
          </w:tcPr>
          <w:p w14:paraId="2D6C7B6B" w14:textId="77777777" w:rsidR="00567947" w:rsidRPr="004F3BDC" w:rsidRDefault="00567947" w:rsidP="00CB3366">
            <w:pPr>
              <w:ind w:firstLine="0"/>
              <w:rPr>
                <w:rFonts w:cs="Times New Roman"/>
                <w:sz w:val="22"/>
                <w:szCs w:val="24"/>
              </w:rPr>
            </w:pPr>
          </w:p>
        </w:tc>
        <w:tc>
          <w:tcPr>
            <w:tcW w:w="3445" w:type="dxa"/>
            <w:tcBorders>
              <w:top w:val="single" w:sz="4" w:space="0" w:color="auto"/>
              <w:left w:val="single" w:sz="4" w:space="0" w:color="auto"/>
              <w:bottom w:val="single" w:sz="4" w:space="0" w:color="auto"/>
              <w:right w:val="single" w:sz="4" w:space="0" w:color="auto"/>
            </w:tcBorders>
          </w:tcPr>
          <w:p w14:paraId="35C78606" w14:textId="5DFBF4EA" w:rsidR="00567947" w:rsidRPr="004F3BDC" w:rsidRDefault="00567947" w:rsidP="003F135F">
            <w:pPr>
              <w:pStyle w:val="ListParagraph"/>
              <w:numPr>
                <w:ilvl w:val="0"/>
                <w:numId w:val="45"/>
              </w:numPr>
              <w:autoSpaceDE w:val="0"/>
              <w:autoSpaceDN w:val="0"/>
              <w:adjustRightInd w:val="0"/>
              <w:rPr>
                <w:rFonts w:cs="Times New Roman"/>
                <w:sz w:val="22"/>
                <w:szCs w:val="24"/>
              </w:rPr>
            </w:pPr>
            <w:r w:rsidRPr="004F3BDC">
              <w:rPr>
                <w:rFonts w:eastAsia="AdvP4DF60E" w:cs="Times New Roman"/>
                <w:sz w:val="22"/>
                <w:szCs w:val="24"/>
              </w:rPr>
              <w:t>Temperature regulation through shading and evapotranspiration</w:t>
            </w:r>
          </w:p>
        </w:tc>
        <w:tc>
          <w:tcPr>
            <w:tcW w:w="4563" w:type="dxa"/>
            <w:tcBorders>
              <w:top w:val="single" w:sz="4" w:space="0" w:color="auto"/>
              <w:left w:val="single" w:sz="4" w:space="0" w:color="auto"/>
              <w:bottom w:val="single" w:sz="4" w:space="0" w:color="auto"/>
              <w:right w:val="single" w:sz="4" w:space="0" w:color="auto"/>
            </w:tcBorders>
          </w:tcPr>
          <w:p w14:paraId="426D58F7" w14:textId="4C18F9FA" w:rsidR="00567947" w:rsidRPr="004F3BDC" w:rsidRDefault="00567947" w:rsidP="003F135F">
            <w:pPr>
              <w:pStyle w:val="ListParagraph"/>
              <w:numPr>
                <w:ilvl w:val="0"/>
                <w:numId w:val="45"/>
              </w:numPr>
              <w:autoSpaceDE w:val="0"/>
              <w:autoSpaceDN w:val="0"/>
              <w:adjustRightInd w:val="0"/>
              <w:rPr>
                <w:rFonts w:eastAsia="AdvP4DF60E" w:cs="Times New Roman"/>
                <w:sz w:val="22"/>
                <w:szCs w:val="24"/>
              </w:rPr>
            </w:pPr>
            <w:r w:rsidRPr="004F3BDC">
              <w:rPr>
                <w:rFonts w:eastAsia="AdvP4DF60E" w:cs="Times New Roman"/>
                <w:sz w:val="22"/>
                <w:szCs w:val="24"/>
              </w:rPr>
              <w:t>Enhance plant biomass in road corridors, from the surface to tree layers.</w:t>
            </w:r>
          </w:p>
          <w:p w14:paraId="77FACBD3" w14:textId="7273B28E" w:rsidR="00567947" w:rsidRPr="004F3BDC" w:rsidRDefault="00567947" w:rsidP="003F135F">
            <w:pPr>
              <w:pStyle w:val="ListParagraph"/>
              <w:numPr>
                <w:ilvl w:val="0"/>
                <w:numId w:val="45"/>
              </w:numPr>
              <w:autoSpaceDE w:val="0"/>
              <w:autoSpaceDN w:val="0"/>
              <w:adjustRightInd w:val="0"/>
              <w:rPr>
                <w:rFonts w:eastAsia="AdvP4DF60E" w:cs="Times New Roman"/>
                <w:sz w:val="22"/>
                <w:szCs w:val="24"/>
              </w:rPr>
            </w:pPr>
            <w:r w:rsidRPr="004F3BDC">
              <w:rPr>
                <w:rFonts w:eastAsia="AdvP4DF60E" w:cs="Times New Roman"/>
                <w:sz w:val="22"/>
                <w:szCs w:val="24"/>
              </w:rPr>
              <w:t>Implement water-sensitive urban design to enhance evapotranspiration.</w:t>
            </w:r>
          </w:p>
          <w:p w14:paraId="6B6A6485" w14:textId="7D0B4EC6" w:rsidR="00567947" w:rsidRPr="004F3BDC" w:rsidRDefault="00567947" w:rsidP="003F135F">
            <w:pPr>
              <w:pStyle w:val="ListParagraph"/>
              <w:numPr>
                <w:ilvl w:val="0"/>
                <w:numId w:val="45"/>
              </w:numPr>
              <w:autoSpaceDE w:val="0"/>
              <w:autoSpaceDN w:val="0"/>
              <w:adjustRightInd w:val="0"/>
              <w:rPr>
                <w:rFonts w:eastAsia="AdvP4DF60E" w:cs="Times New Roman"/>
                <w:sz w:val="22"/>
                <w:szCs w:val="24"/>
              </w:rPr>
            </w:pPr>
            <w:r w:rsidRPr="004F3BDC">
              <w:rPr>
                <w:rFonts w:eastAsia="AdvP4DF60E" w:cs="Times New Roman"/>
                <w:sz w:val="22"/>
                <w:szCs w:val="24"/>
              </w:rPr>
              <w:t>Design greening measures to shade and maintain cooling by allowing air exchange</w:t>
            </w:r>
          </w:p>
        </w:tc>
      </w:tr>
      <w:tr w:rsidR="00567947" w:rsidRPr="004F3BDC" w14:paraId="6EBBA984" w14:textId="77777777" w:rsidTr="00567947">
        <w:trPr>
          <w:jc w:val="center"/>
        </w:trPr>
        <w:tc>
          <w:tcPr>
            <w:tcW w:w="1349" w:type="dxa"/>
            <w:vMerge/>
            <w:tcBorders>
              <w:left w:val="single" w:sz="4" w:space="0" w:color="auto"/>
              <w:right w:val="single" w:sz="4" w:space="0" w:color="auto"/>
            </w:tcBorders>
          </w:tcPr>
          <w:p w14:paraId="5782BD2A" w14:textId="77777777" w:rsidR="00567947" w:rsidRPr="004F3BDC" w:rsidRDefault="00567947" w:rsidP="00CB3366">
            <w:pPr>
              <w:ind w:firstLine="0"/>
              <w:rPr>
                <w:rFonts w:cs="Times New Roman"/>
                <w:sz w:val="22"/>
                <w:szCs w:val="24"/>
              </w:rPr>
            </w:pPr>
          </w:p>
        </w:tc>
        <w:tc>
          <w:tcPr>
            <w:tcW w:w="3445" w:type="dxa"/>
            <w:tcBorders>
              <w:top w:val="single" w:sz="4" w:space="0" w:color="auto"/>
              <w:left w:val="single" w:sz="4" w:space="0" w:color="auto"/>
              <w:bottom w:val="single" w:sz="4" w:space="0" w:color="auto"/>
              <w:right w:val="single" w:sz="4" w:space="0" w:color="auto"/>
            </w:tcBorders>
          </w:tcPr>
          <w:p w14:paraId="4D9FEADE" w14:textId="662EFF71" w:rsidR="00567947" w:rsidRPr="004F3BDC" w:rsidRDefault="00567947" w:rsidP="003F135F">
            <w:pPr>
              <w:pStyle w:val="ListParagraph"/>
              <w:numPr>
                <w:ilvl w:val="0"/>
                <w:numId w:val="45"/>
              </w:numPr>
              <w:autoSpaceDE w:val="0"/>
              <w:autoSpaceDN w:val="0"/>
              <w:adjustRightInd w:val="0"/>
              <w:rPr>
                <w:rFonts w:eastAsia="AdvP4DF60E" w:cs="Times New Roman"/>
                <w:sz w:val="22"/>
                <w:szCs w:val="24"/>
              </w:rPr>
            </w:pPr>
            <w:r w:rsidRPr="004F3BDC">
              <w:rPr>
                <w:rFonts w:eastAsia="AdvP4DF60E" w:cs="Times New Roman"/>
                <w:sz w:val="22"/>
                <w:szCs w:val="24"/>
              </w:rPr>
              <w:t>Carbon sequestration</w:t>
            </w:r>
          </w:p>
        </w:tc>
        <w:tc>
          <w:tcPr>
            <w:tcW w:w="4563" w:type="dxa"/>
            <w:tcBorders>
              <w:top w:val="single" w:sz="4" w:space="0" w:color="auto"/>
              <w:left w:val="single" w:sz="4" w:space="0" w:color="auto"/>
              <w:bottom w:val="single" w:sz="4" w:space="0" w:color="auto"/>
              <w:right w:val="single" w:sz="4" w:space="0" w:color="auto"/>
            </w:tcBorders>
          </w:tcPr>
          <w:p w14:paraId="0B023519" w14:textId="5DBD2C2D" w:rsidR="00567947" w:rsidRPr="004F3BDC" w:rsidRDefault="00567947" w:rsidP="003F135F">
            <w:pPr>
              <w:pStyle w:val="ListParagraph"/>
              <w:numPr>
                <w:ilvl w:val="0"/>
                <w:numId w:val="45"/>
              </w:numPr>
              <w:autoSpaceDE w:val="0"/>
              <w:autoSpaceDN w:val="0"/>
              <w:adjustRightInd w:val="0"/>
              <w:rPr>
                <w:rFonts w:eastAsia="AdvP4DF60E" w:cs="Times New Roman"/>
                <w:sz w:val="22"/>
                <w:szCs w:val="24"/>
              </w:rPr>
            </w:pPr>
            <w:r w:rsidRPr="004F3BDC">
              <w:rPr>
                <w:rFonts w:eastAsia="AdvP4DF60E" w:cs="Times New Roman"/>
                <w:sz w:val="22"/>
                <w:szCs w:val="24"/>
              </w:rPr>
              <w:t>Optimize plant choices and consider holistic approaches to maximize urban carbon pool</w:t>
            </w:r>
          </w:p>
        </w:tc>
      </w:tr>
      <w:tr w:rsidR="00567947" w:rsidRPr="004F3BDC" w14:paraId="4E7A2C83" w14:textId="77777777" w:rsidTr="00567947">
        <w:trPr>
          <w:jc w:val="center"/>
        </w:trPr>
        <w:tc>
          <w:tcPr>
            <w:tcW w:w="1349" w:type="dxa"/>
            <w:vMerge/>
            <w:tcBorders>
              <w:left w:val="single" w:sz="4" w:space="0" w:color="auto"/>
              <w:right w:val="single" w:sz="4" w:space="0" w:color="auto"/>
            </w:tcBorders>
          </w:tcPr>
          <w:p w14:paraId="306317F4" w14:textId="77777777" w:rsidR="00567947" w:rsidRPr="004F3BDC" w:rsidRDefault="00567947" w:rsidP="00CB3366">
            <w:pPr>
              <w:ind w:firstLine="0"/>
              <w:rPr>
                <w:rFonts w:cs="Times New Roman"/>
                <w:sz w:val="22"/>
                <w:szCs w:val="24"/>
              </w:rPr>
            </w:pPr>
          </w:p>
        </w:tc>
        <w:tc>
          <w:tcPr>
            <w:tcW w:w="3445" w:type="dxa"/>
            <w:tcBorders>
              <w:top w:val="single" w:sz="4" w:space="0" w:color="auto"/>
              <w:left w:val="single" w:sz="4" w:space="0" w:color="auto"/>
              <w:bottom w:val="single" w:sz="4" w:space="0" w:color="auto"/>
              <w:right w:val="single" w:sz="4" w:space="0" w:color="auto"/>
            </w:tcBorders>
          </w:tcPr>
          <w:p w14:paraId="649AADCD" w14:textId="5A3C7E81" w:rsidR="00567947" w:rsidRPr="004F3BDC" w:rsidRDefault="00567947" w:rsidP="003F135F">
            <w:pPr>
              <w:pStyle w:val="ListParagraph"/>
              <w:numPr>
                <w:ilvl w:val="0"/>
                <w:numId w:val="45"/>
              </w:numPr>
              <w:autoSpaceDE w:val="0"/>
              <w:autoSpaceDN w:val="0"/>
              <w:adjustRightInd w:val="0"/>
              <w:rPr>
                <w:rFonts w:eastAsia="AdvP4DF60E" w:cs="Times New Roman"/>
                <w:sz w:val="22"/>
                <w:szCs w:val="24"/>
              </w:rPr>
            </w:pPr>
            <w:r w:rsidRPr="004F3BDC">
              <w:rPr>
                <w:rFonts w:eastAsia="AdvP4DF60E" w:cs="Times New Roman"/>
                <w:sz w:val="22"/>
                <w:szCs w:val="24"/>
              </w:rPr>
              <w:t>Noise reduction via diffusion depending on the shape of vegetation barriers; leaf size and branching characteristics</w:t>
            </w:r>
          </w:p>
          <w:p w14:paraId="1D0A7A3A" w14:textId="77777777" w:rsidR="00567947" w:rsidRPr="004F3BDC" w:rsidRDefault="00567947" w:rsidP="00077DB6">
            <w:pPr>
              <w:pStyle w:val="ListParagraph"/>
              <w:autoSpaceDE w:val="0"/>
              <w:autoSpaceDN w:val="0"/>
              <w:adjustRightInd w:val="0"/>
              <w:ind w:left="360" w:firstLine="0"/>
              <w:rPr>
                <w:rFonts w:eastAsia="AdvP4DF60E" w:cs="Times New Roman"/>
                <w:sz w:val="22"/>
                <w:szCs w:val="24"/>
              </w:rPr>
            </w:pPr>
            <w:r w:rsidRPr="004F3BDC">
              <w:rPr>
                <w:rFonts w:eastAsia="AdvP4DF60E" w:cs="Times New Roman"/>
                <w:sz w:val="22"/>
                <w:szCs w:val="24"/>
              </w:rPr>
              <w:t>affect resonant absorption properties</w:t>
            </w:r>
          </w:p>
        </w:tc>
        <w:tc>
          <w:tcPr>
            <w:tcW w:w="4563" w:type="dxa"/>
            <w:tcBorders>
              <w:top w:val="single" w:sz="4" w:space="0" w:color="auto"/>
              <w:left w:val="single" w:sz="4" w:space="0" w:color="auto"/>
              <w:bottom w:val="single" w:sz="4" w:space="0" w:color="auto"/>
              <w:right w:val="single" w:sz="4" w:space="0" w:color="auto"/>
            </w:tcBorders>
          </w:tcPr>
          <w:p w14:paraId="35FFB400" w14:textId="2BABD312" w:rsidR="00567947" w:rsidRPr="004F3BDC" w:rsidRDefault="00567947" w:rsidP="003F135F">
            <w:pPr>
              <w:pStyle w:val="ListParagraph"/>
              <w:numPr>
                <w:ilvl w:val="0"/>
                <w:numId w:val="45"/>
              </w:numPr>
              <w:autoSpaceDE w:val="0"/>
              <w:autoSpaceDN w:val="0"/>
              <w:adjustRightInd w:val="0"/>
              <w:rPr>
                <w:rFonts w:eastAsia="AdvP4DF60E" w:cs="Times New Roman"/>
                <w:sz w:val="22"/>
                <w:szCs w:val="24"/>
              </w:rPr>
            </w:pPr>
            <w:r w:rsidRPr="004F3BDC">
              <w:rPr>
                <w:rFonts w:eastAsia="AdvP4DF60E" w:cs="Times New Roman"/>
                <w:sz w:val="22"/>
                <w:szCs w:val="24"/>
              </w:rPr>
              <w:t>Enhance vegetation structures at noisy road corridors</w:t>
            </w:r>
          </w:p>
          <w:p w14:paraId="2DA92EEE" w14:textId="7C46D674" w:rsidR="00567947" w:rsidRPr="004F3BDC" w:rsidRDefault="00567947" w:rsidP="003F135F">
            <w:pPr>
              <w:pStyle w:val="ListParagraph"/>
              <w:numPr>
                <w:ilvl w:val="0"/>
                <w:numId w:val="45"/>
              </w:numPr>
              <w:autoSpaceDE w:val="0"/>
              <w:autoSpaceDN w:val="0"/>
              <w:adjustRightInd w:val="0"/>
              <w:rPr>
                <w:rFonts w:eastAsia="AdvP4DF60E" w:cs="Times New Roman"/>
                <w:sz w:val="22"/>
                <w:szCs w:val="24"/>
              </w:rPr>
            </w:pPr>
            <w:r w:rsidRPr="004F3BDC">
              <w:rPr>
                <w:rFonts w:eastAsia="AdvP4DF60E" w:cs="Times New Roman"/>
                <w:sz w:val="22"/>
                <w:szCs w:val="24"/>
              </w:rPr>
              <w:t>Enhance biodiversity (plants, nesting or feeding habitats for birds) in road corridors</w:t>
            </w:r>
          </w:p>
        </w:tc>
      </w:tr>
      <w:tr w:rsidR="00567947" w:rsidRPr="004F3BDC" w14:paraId="6B2A6381" w14:textId="77777777" w:rsidTr="00567947">
        <w:trPr>
          <w:jc w:val="center"/>
        </w:trPr>
        <w:tc>
          <w:tcPr>
            <w:tcW w:w="1349" w:type="dxa"/>
            <w:tcBorders>
              <w:left w:val="single" w:sz="4" w:space="0" w:color="auto"/>
              <w:right w:val="single" w:sz="4" w:space="0" w:color="auto"/>
            </w:tcBorders>
          </w:tcPr>
          <w:p w14:paraId="400A8571" w14:textId="77777777" w:rsidR="00567947" w:rsidRPr="004F3BDC" w:rsidRDefault="00567947" w:rsidP="00CB3366">
            <w:pPr>
              <w:ind w:firstLine="0"/>
              <w:rPr>
                <w:rFonts w:cs="Times New Roman"/>
                <w:sz w:val="22"/>
                <w:szCs w:val="24"/>
              </w:rPr>
            </w:pPr>
          </w:p>
        </w:tc>
        <w:tc>
          <w:tcPr>
            <w:tcW w:w="3445" w:type="dxa"/>
            <w:tcBorders>
              <w:top w:val="single" w:sz="4" w:space="0" w:color="auto"/>
              <w:left w:val="single" w:sz="4" w:space="0" w:color="auto"/>
              <w:bottom w:val="single" w:sz="4" w:space="0" w:color="auto"/>
              <w:right w:val="single" w:sz="4" w:space="0" w:color="auto"/>
            </w:tcBorders>
          </w:tcPr>
          <w:p w14:paraId="6EAE1072" w14:textId="7F2344A9" w:rsidR="00567947" w:rsidRPr="004F3BDC" w:rsidRDefault="00567947" w:rsidP="003F135F">
            <w:pPr>
              <w:pStyle w:val="ListParagraph"/>
              <w:numPr>
                <w:ilvl w:val="0"/>
                <w:numId w:val="45"/>
              </w:numPr>
              <w:autoSpaceDE w:val="0"/>
              <w:autoSpaceDN w:val="0"/>
              <w:adjustRightInd w:val="0"/>
              <w:rPr>
                <w:rFonts w:eastAsia="AdvP4DF60E" w:cs="Times New Roman"/>
                <w:sz w:val="22"/>
                <w:szCs w:val="24"/>
              </w:rPr>
            </w:pPr>
            <w:r w:rsidRPr="004F3BDC">
              <w:rPr>
                <w:rFonts w:eastAsia="AdvP4DF60E" w:cs="Times New Roman"/>
                <w:sz w:val="22"/>
                <w:szCs w:val="24"/>
              </w:rPr>
              <w:t xml:space="preserve">Regulation of water cycling </w:t>
            </w:r>
          </w:p>
        </w:tc>
        <w:tc>
          <w:tcPr>
            <w:tcW w:w="4563" w:type="dxa"/>
            <w:tcBorders>
              <w:top w:val="single" w:sz="4" w:space="0" w:color="auto"/>
              <w:left w:val="single" w:sz="4" w:space="0" w:color="auto"/>
              <w:bottom w:val="single" w:sz="4" w:space="0" w:color="auto"/>
              <w:right w:val="single" w:sz="4" w:space="0" w:color="auto"/>
            </w:tcBorders>
          </w:tcPr>
          <w:p w14:paraId="26B9E1CC" w14:textId="46AEBEB3" w:rsidR="00567947" w:rsidRPr="004F3BDC" w:rsidRDefault="00567947" w:rsidP="003F135F">
            <w:pPr>
              <w:pStyle w:val="ListParagraph"/>
              <w:numPr>
                <w:ilvl w:val="0"/>
                <w:numId w:val="45"/>
              </w:numPr>
              <w:autoSpaceDE w:val="0"/>
              <w:autoSpaceDN w:val="0"/>
              <w:adjustRightInd w:val="0"/>
              <w:rPr>
                <w:rFonts w:eastAsia="AdvP4DF60E" w:cs="Times New Roman"/>
                <w:sz w:val="22"/>
                <w:szCs w:val="24"/>
              </w:rPr>
            </w:pPr>
            <w:r w:rsidRPr="004F3BDC">
              <w:rPr>
                <w:rFonts w:eastAsia="AdvP4DF60E" w:cs="Times New Roman"/>
                <w:sz w:val="22"/>
                <w:szCs w:val="24"/>
              </w:rPr>
              <w:t>Implement water-sensitive urban design and green streetscape principles (e.g., swales, planters, vegetated curb extensions, rain</w:t>
            </w:r>
          </w:p>
          <w:p w14:paraId="441816AA" w14:textId="77777777" w:rsidR="00567947" w:rsidRPr="004F3BDC" w:rsidRDefault="00567947" w:rsidP="003F135F">
            <w:pPr>
              <w:pStyle w:val="ListParagraph"/>
              <w:numPr>
                <w:ilvl w:val="0"/>
                <w:numId w:val="45"/>
              </w:numPr>
              <w:autoSpaceDE w:val="0"/>
              <w:autoSpaceDN w:val="0"/>
              <w:adjustRightInd w:val="0"/>
              <w:rPr>
                <w:rFonts w:eastAsia="AdvP4DF60E" w:cs="Times New Roman"/>
                <w:sz w:val="22"/>
                <w:szCs w:val="24"/>
              </w:rPr>
            </w:pPr>
            <w:r w:rsidRPr="004F3BDC">
              <w:rPr>
                <w:rFonts w:eastAsia="AdvP4DF60E" w:cs="Times New Roman"/>
                <w:sz w:val="22"/>
                <w:szCs w:val="24"/>
              </w:rPr>
              <w:t>gardens, pervious paving for storm water management)</w:t>
            </w:r>
          </w:p>
        </w:tc>
      </w:tr>
      <w:tr w:rsidR="00567947" w:rsidRPr="004F3BDC" w14:paraId="1138A292" w14:textId="77777777" w:rsidTr="00567947">
        <w:trPr>
          <w:jc w:val="center"/>
        </w:trPr>
        <w:tc>
          <w:tcPr>
            <w:tcW w:w="1349" w:type="dxa"/>
            <w:tcBorders>
              <w:top w:val="single" w:sz="4" w:space="0" w:color="auto"/>
              <w:left w:val="single" w:sz="4" w:space="0" w:color="auto"/>
              <w:right w:val="single" w:sz="4" w:space="0" w:color="auto"/>
            </w:tcBorders>
          </w:tcPr>
          <w:p w14:paraId="54382D58" w14:textId="77777777" w:rsidR="00567947" w:rsidRPr="004F3BDC" w:rsidRDefault="00567947" w:rsidP="00CB3366">
            <w:pPr>
              <w:ind w:firstLine="0"/>
              <w:rPr>
                <w:rFonts w:cs="Times New Roman"/>
                <w:sz w:val="22"/>
                <w:szCs w:val="24"/>
              </w:rPr>
            </w:pPr>
            <w:r w:rsidRPr="004F3BDC">
              <w:rPr>
                <w:rFonts w:cs="Times New Roman"/>
                <w:sz w:val="22"/>
                <w:szCs w:val="24"/>
              </w:rPr>
              <w:t>Provisioning</w:t>
            </w:r>
          </w:p>
        </w:tc>
        <w:tc>
          <w:tcPr>
            <w:tcW w:w="3445" w:type="dxa"/>
            <w:tcBorders>
              <w:top w:val="single" w:sz="4" w:space="0" w:color="auto"/>
              <w:left w:val="single" w:sz="4" w:space="0" w:color="auto"/>
              <w:bottom w:val="single" w:sz="4" w:space="0" w:color="auto"/>
              <w:right w:val="single" w:sz="4" w:space="0" w:color="auto"/>
            </w:tcBorders>
          </w:tcPr>
          <w:p w14:paraId="0A306EF3" w14:textId="5AD75A3A" w:rsidR="00567947" w:rsidRPr="004F3BDC" w:rsidRDefault="00567947" w:rsidP="003F135F">
            <w:pPr>
              <w:pStyle w:val="ListParagraph"/>
              <w:numPr>
                <w:ilvl w:val="0"/>
                <w:numId w:val="45"/>
              </w:numPr>
              <w:autoSpaceDE w:val="0"/>
              <w:autoSpaceDN w:val="0"/>
              <w:adjustRightInd w:val="0"/>
              <w:rPr>
                <w:rFonts w:eastAsia="AdvP4DF60E" w:cs="Times New Roman"/>
                <w:sz w:val="22"/>
                <w:szCs w:val="24"/>
              </w:rPr>
            </w:pPr>
            <w:r w:rsidRPr="004F3BDC">
              <w:rPr>
                <w:rFonts w:eastAsia="AdvP4DF60E" w:cs="Times New Roman"/>
                <w:sz w:val="22"/>
                <w:szCs w:val="24"/>
              </w:rPr>
              <w:t>Food supply through horticulture along urban roads</w:t>
            </w:r>
          </w:p>
        </w:tc>
        <w:tc>
          <w:tcPr>
            <w:tcW w:w="4563" w:type="dxa"/>
            <w:tcBorders>
              <w:top w:val="single" w:sz="4" w:space="0" w:color="auto"/>
              <w:left w:val="single" w:sz="4" w:space="0" w:color="auto"/>
              <w:bottom w:val="single" w:sz="4" w:space="0" w:color="auto"/>
              <w:right w:val="single" w:sz="4" w:space="0" w:color="auto"/>
            </w:tcBorders>
          </w:tcPr>
          <w:p w14:paraId="7F1D1BEB" w14:textId="0C934496" w:rsidR="00567947" w:rsidRPr="004F3BDC" w:rsidRDefault="00567947" w:rsidP="003F135F">
            <w:pPr>
              <w:pStyle w:val="ListParagraph"/>
              <w:numPr>
                <w:ilvl w:val="0"/>
                <w:numId w:val="45"/>
              </w:numPr>
              <w:autoSpaceDE w:val="0"/>
              <w:autoSpaceDN w:val="0"/>
              <w:adjustRightInd w:val="0"/>
              <w:rPr>
                <w:rFonts w:eastAsia="AdvP4DF60E" w:cs="Times New Roman"/>
                <w:sz w:val="22"/>
                <w:szCs w:val="24"/>
              </w:rPr>
            </w:pPr>
            <w:r w:rsidRPr="004F3BDC">
              <w:rPr>
                <w:rFonts w:eastAsia="AdvP4DF60E" w:cs="Times New Roman"/>
                <w:sz w:val="22"/>
                <w:szCs w:val="24"/>
              </w:rPr>
              <w:t>Consider different pollution loads when designing plantings (e.g., distance to roads, barriers)</w:t>
            </w:r>
          </w:p>
          <w:p w14:paraId="1AC4F6B1" w14:textId="7FF20B1F" w:rsidR="00567947" w:rsidRPr="004F3BDC" w:rsidRDefault="00567947" w:rsidP="003F135F">
            <w:pPr>
              <w:pStyle w:val="ListParagraph"/>
              <w:numPr>
                <w:ilvl w:val="0"/>
                <w:numId w:val="45"/>
              </w:numPr>
              <w:autoSpaceDE w:val="0"/>
              <w:autoSpaceDN w:val="0"/>
              <w:adjustRightInd w:val="0"/>
              <w:rPr>
                <w:rFonts w:eastAsia="AdvP4DF60E" w:cs="Times New Roman"/>
                <w:sz w:val="22"/>
                <w:szCs w:val="24"/>
              </w:rPr>
            </w:pPr>
            <w:r w:rsidRPr="004F3BDC">
              <w:rPr>
                <w:rFonts w:eastAsia="AdvP4DF60E" w:cs="Times New Roman"/>
                <w:sz w:val="22"/>
                <w:szCs w:val="24"/>
              </w:rPr>
              <w:t>Adapt choice of crops regarding pollution loads (e.g., berries instead of vegetables)</w:t>
            </w:r>
          </w:p>
        </w:tc>
      </w:tr>
      <w:tr w:rsidR="00567947" w:rsidRPr="004F3BDC" w14:paraId="33726E4D" w14:textId="77777777" w:rsidTr="00567947">
        <w:trPr>
          <w:jc w:val="center"/>
        </w:trPr>
        <w:tc>
          <w:tcPr>
            <w:tcW w:w="1349" w:type="dxa"/>
            <w:tcBorders>
              <w:left w:val="single" w:sz="4" w:space="0" w:color="auto"/>
              <w:bottom w:val="single" w:sz="4" w:space="0" w:color="auto"/>
              <w:right w:val="single" w:sz="4" w:space="0" w:color="auto"/>
            </w:tcBorders>
          </w:tcPr>
          <w:p w14:paraId="44C16C58" w14:textId="77777777" w:rsidR="00567947" w:rsidRPr="004F3BDC" w:rsidRDefault="00567947" w:rsidP="00CB3366">
            <w:pPr>
              <w:ind w:firstLine="0"/>
              <w:rPr>
                <w:rFonts w:cs="Times New Roman"/>
                <w:sz w:val="22"/>
                <w:szCs w:val="24"/>
              </w:rPr>
            </w:pPr>
          </w:p>
        </w:tc>
        <w:tc>
          <w:tcPr>
            <w:tcW w:w="3445" w:type="dxa"/>
            <w:tcBorders>
              <w:top w:val="single" w:sz="4" w:space="0" w:color="auto"/>
              <w:left w:val="single" w:sz="4" w:space="0" w:color="auto"/>
              <w:bottom w:val="single" w:sz="4" w:space="0" w:color="auto"/>
              <w:right w:val="single" w:sz="4" w:space="0" w:color="auto"/>
            </w:tcBorders>
          </w:tcPr>
          <w:p w14:paraId="4B663360" w14:textId="13EE6076" w:rsidR="00567947" w:rsidRPr="004F3BDC" w:rsidRDefault="00567947" w:rsidP="003F135F">
            <w:pPr>
              <w:pStyle w:val="ListParagraph"/>
              <w:numPr>
                <w:ilvl w:val="0"/>
                <w:numId w:val="45"/>
              </w:numPr>
              <w:autoSpaceDE w:val="0"/>
              <w:autoSpaceDN w:val="0"/>
              <w:adjustRightInd w:val="0"/>
              <w:rPr>
                <w:rFonts w:eastAsia="AdvP4DF60E" w:cs="Times New Roman"/>
                <w:sz w:val="22"/>
                <w:szCs w:val="24"/>
              </w:rPr>
            </w:pPr>
            <w:r w:rsidRPr="004F3BDC">
              <w:rPr>
                <w:rFonts w:eastAsia="AdvP4DF60E" w:cs="Times New Roman"/>
                <w:sz w:val="22"/>
                <w:szCs w:val="24"/>
              </w:rPr>
              <w:t>Allow infiltration of runoff that supports groundwater recharge</w:t>
            </w:r>
          </w:p>
        </w:tc>
        <w:tc>
          <w:tcPr>
            <w:tcW w:w="4563" w:type="dxa"/>
            <w:tcBorders>
              <w:top w:val="single" w:sz="4" w:space="0" w:color="auto"/>
              <w:left w:val="single" w:sz="4" w:space="0" w:color="auto"/>
              <w:bottom w:val="single" w:sz="4" w:space="0" w:color="auto"/>
              <w:right w:val="single" w:sz="4" w:space="0" w:color="auto"/>
            </w:tcBorders>
          </w:tcPr>
          <w:p w14:paraId="2ACDC7B0" w14:textId="152900B9" w:rsidR="00567947" w:rsidRPr="004F3BDC" w:rsidRDefault="00567947" w:rsidP="003F135F">
            <w:pPr>
              <w:pStyle w:val="ListParagraph"/>
              <w:numPr>
                <w:ilvl w:val="0"/>
                <w:numId w:val="45"/>
              </w:numPr>
              <w:autoSpaceDE w:val="0"/>
              <w:autoSpaceDN w:val="0"/>
              <w:adjustRightInd w:val="0"/>
              <w:rPr>
                <w:rFonts w:eastAsia="AdvP4DF60E" w:cs="Times New Roman"/>
                <w:sz w:val="22"/>
                <w:szCs w:val="24"/>
              </w:rPr>
            </w:pPr>
            <w:r w:rsidRPr="004F3BDC">
              <w:rPr>
                <w:rFonts w:eastAsia="AdvP4DF60E" w:cs="Times New Roman"/>
                <w:sz w:val="22"/>
                <w:szCs w:val="24"/>
              </w:rPr>
              <w:t>Enhance unpaved regions to foster penetration of water</w:t>
            </w:r>
          </w:p>
        </w:tc>
      </w:tr>
      <w:tr w:rsidR="00567947" w:rsidRPr="004F3BDC" w14:paraId="064E9D4F" w14:textId="77777777" w:rsidTr="00567947">
        <w:trPr>
          <w:jc w:val="center"/>
        </w:trPr>
        <w:tc>
          <w:tcPr>
            <w:tcW w:w="1349" w:type="dxa"/>
            <w:tcBorders>
              <w:left w:val="single" w:sz="4" w:space="0" w:color="auto"/>
              <w:bottom w:val="single" w:sz="4" w:space="0" w:color="auto"/>
              <w:right w:val="single" w:sz="4" w:space="0" w:color="auto"/>
            </w:tcBorders>
          </w:tcPr>
          <w:p w14:paraId="47FE3EC3" w14:textId="77777777" w:rsidR="00567947" w:rsidRPr="004F3BDC" w:rsidRDefault="00567947" w:rsidP="00CB3366">
            <w:pPr>
              <w:ind w:firstLine="0"/>
              <w:rPr>
                <w:rFonts w:cs="Times New Roman"/>
                <w:sz w:val="22"/>
                <w:szCs w:val="24"/>
              </w:rPr>
            </w:pPr>
            <w:r w:rsidRPr="004F3BDC">
              <w:rPr>
                <w:rFonts w:cs="Times New Roman"/>
                <w:sz w:val="22"/>
                <w:szCs w:val="24"/>
              </w:rPr>
              <w:t>Habitat</w:t>
            </w:r>
          </w:p>
        </w:tc>
        <w:tc>
          <w:tcPr>
            <w:tcW w:w="3445" w:type="dxa"/>
            <w:tcBorders>
              <w:top w:val="single" w:sz="4" w:space="0" w:color="auto"/>
              <w:left w:val="single" w:sz="4" w:space="0" w:color="auto"/>
              <w:bottom w:val="single" w:sz="4" w:space="0" w:color="auto"/>
              <w:right w:val="single" w:sz="4" w:space="0" w:color="auto"/>
            </w:tcBorders>
          </w:tcPr>
          <w:p w14:paraId="35BC4EA8" w14:textId="7B96CC95" w:rsidR="00567947" w:rsidRPr="004F3BDC" w:rsidRDefault="00567947" w:rsidP="003F135F">
            <w:pPr>
              <w:pStyle w:val="ListParagraph"/>
              <w:numPr>
                <w:ilvl w:val="0"/>
                <w:numId w:val="45"/>
              </w:numPr>
              <w:autoSpaceDE w:val="0"/>
              <w:autoSpaceDN w:val="0"/>
              <w:adjustRightInd w:val="0"/>
              <w:rPr>
                <w:rFonts w:eastAsia="AdvP4DF60E" w:cs="Times New Roman"/>
                <w:sz w:val="22"/>
                <w:szCs w:val="24"/>
              </w:rPr>
            </w:pPr>
            <w:r w:rsidRPr="004F3BDC">
              <w:rPr>
                <w:rFonts w:eastAsia="AdvP4DF60E" w:cs="Times New Roman"/>
                <w:sz w:val="22"/>
                <w:szCs w:val="24"/>
              </w:rPr>
              <w:t>Dispersal corridor for species supporting ES or for species of conservation concern</w:t>
            </w:r>
          </w:p>
        </w:tc>
        <w:tc>
          <w:tcPr>
            <w:tcW w:w="4563" w:type="dxa"/>
            <w:tcBorders>
              <w:top w:val="single" w:sz="4" w:space="0" w:color="auto"/>
              <w:left w:val="single" w:sz="4" w:space="0" w:color="auto"/>
              <w:bottom w:val="single" w:sz="4" w:space="0" w:color="auto"/>
              <w:right w:val="single" w:sz="4" w:space="0" w:color="auto"/>
            </w:tcBorders>
          </w:tcPr>
          <w:p w14:paraId="14226378" w14:textId="5EE8063D" w:rsidR="00567947" w:rsidRPr="004F3BDC" w:rsidRDefault="00567947" w:rsidP="003F135F">
            <w:pPr>
              <w:pStyle w:val="ListParagraph"/>
              <w:numPr>
                <w:ilvl w:val="0"/>
                <w:numId w:val="45"/>
              </w:numPr>
              <w:autoSpaceDE w:val="0"/>
              <w:autoSpaceDN w:val="0"/>
              <w:adjustRightInd w:val="0"/>
              <w:rPr>
                <w:rFonts w:eastAsia="AdvP4DF60E" w:cs="Times New Roman"/>
                <w:sz w:val="22"/>
                <w:szCs w:val="24"/>
              </w:rPr>
            </w:pPr>
            <w:r w:rsidRPr="004F3BDC">
              <w:rPr>
                <w:rFonts w:eastAsia="AdvP4DF60E" w:cs="Times New Roman"/>
                <w:sz w:val="22"/>
                <w:szCs w:val="24"/>
              </w:rPr>
              <w:t>Link streetscapes with urban habitat networks</w:t>
            </w:r>
          </w:p>
        </w:tc>
      </w:tr>
      <w:tr w:rsidR="00567947" w:rsidRPr="004F3BDC" w14:paraId="5F18B338" w14:textId="77777777" w:rsidTr="00567947">
        <w:trPr>
          <w:jc w:val="center"/>
        </w:trPr>
        <w:tc>
          <w:tcPr>
            <w:tcW w:w="1349" w:type="dxa"/>
            <w:tcBorders>
              <w:top w:val="single" w:sz="4" w:space="0" w:color="auto"/>
              <w:left w:val="single" w:sz="4" w:space="0" w:color="auto"/>
              <w:bottom w:val="single" w:sz="4" w:space="0" w:color="auto"/>
              <w:right w:val="single" w:sz="4" w:space="0" w:color="auto"/>
            </w:tcBorders>
          </w:tcPr>
          <w:p w14:paraId="10F58158" w14:textId="77777777" w:rsidR="00567947" w:rsidRPr="004F3BDC" w:rsidRDefault="00567947" w:rsidP="00CB3366">
            <w:pPr>
              <w:pStyle w:val="ListParagraph"/>
              <w:ind w:left="0" w:firstLine="0"/>
              <w:rPr>
                <w:rFonts w:cs="Times New Roman"/>
                <w:sz w:val="22"/>
                <w:szCs w:val="24"/>
              </w:rPr>
            </w:pPr>
            <w:r w:rsidRPr="004F3BDC">
              <w:rPr>
                <w:rFonts w:cs="Times New Roman"/>
                <w:sz w:val="22"/>
                <w:szCs w:val="24"/>
              </w:rPr>
              <w:t>Cultural</w:t>
            </w:r>
          </w:p>
        </w:tc>
        <w:tc>
          <w:tcPr>
            <w:tcW w:w="3445" w:type="dxa"/>
            <w:tcBorders>
              <w:top w:val="single" w:sz="4" w:space="0" w:color="auto"/>
              <w:left w:val="single" w:sz="4" w:space="0" w:color="auto"/>
              <w:bottom w:val="single" w:sz="4" w:space="0" w:color="auto"/>
              <w:right w:val="single" w:sz="4" w:space="0" w:color="auto"/>
            </w:tcBorders>
          </w:tcPr>
          <w:p w14:paraId="356FD5CD" w14:textId="28985AE6" w:rsidR="00567947" w:rsidRPr="004F3BDC" w:rsidRDefault="00567947" w:rsidP="003F135F">
            <w:pPr>
              <w:pStyle w:val="ListParagraph"/>
              <w:numPr>
                <w:ilvl w:val="0"/>
                <w:numId w:val="45"/>
              </w:numPr>
              <w:autoSpaceDE w:val="0"/>
              <w:autoSpaceDN w:val="0"/>
              <w:adjustRightInd w:val="0"/>
              <w:rPr>
                <w:rFonts w:eastAsia="AdvP4DF60E" w:cs="Times New Roman"/>
                <w:sz w:val="22"/>
                <w:szCs w:val="24"/>
              </w:rPr>
            </w:pPr>
            <w:r w:rsidRPr="004F3BDC">
              <w:rPr>
                <w:rFonts w:eastAsia="AdvP4DF60E" w:cs="Times New Roman"/>
                <w:sz w:val="22"/>
                <w:szCs w:val="24"/>
              </w:rPr>
              <w:t>Attractive streetscapes promote social cohesion and physical outdoor activities and reduce stress</w:t>
            </w:r>
          </w:p>
        </w:tc>
        <w:tc>
          <w:tcPr>
            <w:tcW w:w="4563" w:type="dxa"/>
            <w:tcBorders>
              <w:top w:val="single" w:sz="4" w:space="0" w:color="auto"/>
              <w:left w:val="single" w:sz="4" w:space="0" w:color="auto"/>
              <w:bottom w:val="single" w:sz="4" w:space="0" w:color="auto"/>
              <w:right w:val="single" w:sz="4" w:space="0" w:color="auto"/>
            </w:tcBorders>
          </w:tcPr>
          <w:p w14:paraId="1E69E23B" w14:textId="6B835C37" w:rsidR="00567947" w:rsidRPr="004F3BDC" w:rsidRDefault="00567947" w:rsidP="003F135F">
            <w:pPr>
              <w:pStyle w:val="ListParagraph"/>
              <w:numPr>
                <w:ilvl w:val="0"/>
                <w:numId w:val="45"/>
              </w:numPr>
              <w:autoSpaceDE w:val="0"/>
              <w:autoSpaceDN w:val="0"/>
              <w:adjustRightInd w:val="0"/>
              <w:rPr>
                <w:rFonts w:eastAsia="AdvP4DF60E" w:cs="Times New Roman"/>
                <w:sz w:val="22"/>
                <w:szCs w:val="24"/>
              </w:rPr>
            </w:pPr>
            <w:r w:rsidRPr="004F3BDC">
              <w:rPr>
                <w:rFonts w:eastAsia="AdvP4DF60E" w:cs="Times New Roman"/>
                <w:sz w:val="22"/>
                <w:szCs w:val="24"/>
              </w:rPr>
              <w:t>Develop multifunctional ‘‘livable’’ streetscapes by enhancing green elements</w:t>
            </w:r>
          </w:p>
        </w:tc>
      </w:tr>
    </w:tbl>
    <w:p w14:paraId="51A0579D" w14:textId="77777777" w:rsidR="00567947" w:rsidRPr="004F3BDC" w:rsidRDefault="00567947" w:rsidP="00567947">
      <w:pPr>
        <w:rPr>
          <w:rFonts w:cs="Times New Roman"/>
          <w:szCs w:val="24"/>
        </w:rPr>
      </w:pPr>
    </w:p>
    <w:p w14:paraId="0F4E0DEF" w14:textId="7D7CE666" w:rsidR="00567947" w:rsidRPr="004F3BDC" w:rsidRDefault="0077141E" w:rsidP="001B096B">
      <w:pPr>
        <w:rPr>
          <w:rFonts w:cs="Times New Roman"/>
          <w:szCs w:val="24"/>
        </w:rPr>
      </w:pPr>
      <w:r w:rsidRPr="004F3BDC">
        <w:rPr>
          <w:rFonts w:cs="Times New Roman"/>
          <w:szCs w:val="24"/>
        </w:rPr>
        <w:t>The</w:t>
      </w:r>
      <w:r w:rsidR="00567947" w:rsidRPr="004F3BDC">
        <w:rPr>
          <w:rFonts w:cs="Times New Roman"/>
          <w:szCs w:val="24"/>
        </w:rPr>
        <w:t xml:space="preserve"> condition of urban ecosystems and ecosystem services require a broad general knowledge base that many citizens and members of government do not have. In the EU</w:t>
      </w:r>
      <w:r w:rsidRPr="004F3BDC">
        <w:rPr>
          <w:rFonts w:cs="Times New Roman"/>
          <w:szCs w:val="24"/>
        </w:rPr>
        <w:t>–</w:t>
      </w:r>
      <w:r w:rsidR="00567947" w:rsidRPr="004F3BDC">
        <w:rPr>
          <w:rFonts w:cs="Times New Roman"/>
          <w:szCs w:val="24"/>
        </w:rPr>
        <w:t xml:space="preserve">MAES </w:t>
      </w:r>
      <w:r w:rsidRPr="004F3BDC">
        <w:rPr>
          <w:rFonts w:cs="Times New Roman"/>
          <w:szCs w:val="24"/>
        </w:rPr>
        <w:t>f</w:t>
      </w:r>
      <w:r w:rsidR="00567947" w:rsidRPr="004F3BDC">
        <w:rPr>
          <w:rFonts w:cs="Times New Roman"/>
          <w:szCs w:val="24"/>
        </w:rPr>
        <w:t xml:space="preserve">inal report, European Commission compared their findings on urban green infrastructure, state of urban ecosystems and ecosystem services to reflect the needs of cities to establish a safer and </w:t>
      </w:r>
      <w:r w:rsidR="00567947" w:rsidRPr="004F3BDC">
        <w:rPr>
          <w:rFonts w:cs="Times New Roman"/>
          <w:szCs w:val="24"/>
        </w:rPr>
        <w:lastRenderedPageBreak/>
        <w:t>more sustainable eco-footprint (</w:t>
      </w:r>
      <w:r w:rsidR="0016209C">
        <w:rPr>
          <w:rFonts w:cs="Times New Roman"/>
          <w:i/>
          <w:szCs w:val="24"/>
        </w:rPr>
        <w:t>41</w:t>
      </w:r>
      <w:r w:rsidR="00567947" w:rsidRPr="004F3BDC">
        <w:rPr>
          <w:rFonts w:cs="Times New Roman"/>
          <w:szCs w:val="24"/>
        </w:rPr>
        <w:t xml:space="preserve">). This report evaluates urban ecosystem condition and </w:t>
      </w:r>
      <w:r w:rsidR="00567947" w:rsidRPr="004F3BDC">
        <w:rPr>
          <w:rFonts w:cs="Times New Roman"/>
          <w:noProof/>
          <w:szCs w:val="24"/>
        </w:rPr>
        <w:t>local</w:t>
      </w:r>
      <w:r w:rsidR="00567947" w:rsidRPr="004F3BDC">
        <w:rPr>
          <w:rFonts w:cs="Times New Roman"/>
          <w:szCs w:val="24"/>
        </w:rPr>
        <w:t xml:space="preserve"> ecosystem services covering Europe.</w:t>
      </w:r>
    </w:p>
    <w:p w14:paraId="4CB40F33" w14:textId="061693DE" w:rsidR="00567947" w:rsidRPr="004F3BDC" w:rsidRDefault="00567947" w:rsidP="00567947">
      <w:pPr>
        <w:pStyle w:val="Default"/>
        <w:jc w:val="both"/>
        <w:rPr>
          <w:color w:val="auto"/>
        </w:rPr>
      </w:pPr>
    </w:p>
    <w:p w14:paraId="32B7F603" w14:textId="77777777" w:rsidR="00567947" w:rsidRPr="004F3BDC" w:rsidRDefault="00567947" w:rsidP="00567947">
      <w:pPr>
        <w:pStyle w:val="Heading3"/>
        <w:spacing w:before="0" w:after="0"/>
        <w:ind w:firstLine="0"/>
        <w:rPr>
          <w:rFonts w:cs="Times New Roman"/>
          <w:sz w:val="24"/>
          <w:szCs w:val="24"/>
        </w:rPr>
      </w:pPr>
      <w:bookmarkStart w:id="52" w:name="_Toc517421678"/>
      <w:r w:rsidRPr="004F3BDC">
        <w:rPr>
          <w:rFonts w:cs="Times New Roman"/>
          <w:sz w:val="24"/>
          <w:szCs w:val="24"/>
        </w:rPr>
        <w:t>Roadside Weed Management</w:t>
      </w:r>
      <w:bookmarkEnd w:id="52"/>
    </w:p>
    <w:p w14:paraId="5665ACCD" w14:textId="77777777" w:rsidR="00567947" w:rsidRPr="004F3BDC" w:rsidRDefault="00567947" w:rsidP="00567947">
      <w:pPr>
        <w:rPr>
          <w:rFonts w:cs="Times New Roman"/>
          <w:szCs w:val="24"/>
        </w:rPr>
      </w:pPr>
    </w:p>
    <w:p w14:paraId="15A31AE7" w14:textId="6C25590B" w:rsidR="00567947" w:rsidRPr="004F3BDC" w:rsidRDefault="00567947" w:rsidP="00567947">
      <w:pPr>
        <w:ind w:firstLine="0"/>
        <w:rPr>
          <w:rFonts w:cs="Times New Roman"/>
          <w:szCs w:val="24"/>
        </w:rPr>
      </w:pPr>
      <w:r w:rsidRPr="004F3BDC">
        <w:rPr>
          <w:rFonts w:cs="Times New Roman"/>
          <w:szCs w:val="24"/>
        </w:rPr>
        <w:t>Since ecosystems threatened by invasive plants disrupt the composition and function of natural areas and native plants, more prevention measures, as well as strict regulations and policies at federal and state levels, should be implemented. The wind transports invasive plant species' propagules, or sometimes they are circulated through the water. Sometimes they are carried by animals and people in fur or feathers and clothing, or even by the tires of vehicles. It can destroy area set aside for natural wildflower growth (</w:t>
      </w:r>
      <w:r w:rsidR="0016209C">
        <w:rPr>
          <w:rFonts w:cs="Times New Roman"/>
          <w:i/>
          <w:szCs w:val="24"/>
        </w:rPr>
        <w:t>42</w:t>
      </w:r>
      <w:r w:rsidRPr="004F3BDC">
        <w:rPr>
          <w:rFonts w:cs="Times New Roman"/>
          <w:szCs w:val="24"/>
        </w:rPr>
        <w:t>).</w:t>
      </w:r>
    </w:p>
    <w:p w14:paraId="2D4BCF02" w14:textId="77777777" w:rsidR="00567947" w:rsidRPr="004F3BDC" w:rsidRDefault="00567947" w:rsidP="00567947">
      <w:pPr>
        <w:ind w:firstLine="0"/>
        <w:rPr>
          <w:rFonts w:cs="Times New Roman"/>
          <w:szCs w:val="24"/>
        </w:rPr>
      </w:pPr>
      <w:r w:rsidRPr="004F3BDC">
        <w:rPr>
          <w:rFonts w:cs="Times New Roman"/>
          <w:szCs w:val="24"/>
        </w:rPr>
        <w:t xml:space="preserve"> </w:t>
      </w:r>
    </w:p>
    <w:p w14:paraId="50515751" w14:textId="705DEAF8" w:rsidR="00567947" w:rsidRPr="004F3BDC" w:rsidRDefault="001B096B" w:rsidP="001B096B">
      <w:pPr>
        <w:ind w:firstLine="360"/>
        <w:rPr>
          <w:rFonts w:cs="Times New Roman"/>
          <w:szCs w:val="24"/>
        </w:rPr>
      </w:pPr>
      <w:r>
        <w:rPr>
          <w:rFonts w:cs="Times New Roman"/>
          <w:szCs w:val="24"/>
        </w:rPr>
        <w:t xml:space="preserve">     </w:t>
      </w:r>
      <w:r w:rsidR="00567947" w:rsidRPr="004F3BDC">
        <w:rPr>
          <w:rFonts w:cs="Times New Roman"/>
          <w:szCs w:val="24"/>
        </w:rPr>
        <w:t>Roadsides are the genesis of where weeds and invasive plants get expanded to new areas, creating the obligation to cultivate good native plants and discard the unwanted weeds (</w:t>
      </w:r>
      <w:r w:rsidR="0016209C">
        <w:rPr>
          <w:rFonts w:cs="Times New Roman"/>
          <w:i/>
          <w:szCs w:val="24"/>
        </w:rPr>
        <w:t>34</w:t>
      </w:r>
      <w:r w:rsidR="00567947" w:rsidRPr="004F3BDC">
        <w:rPr>
          <w:rFonts w:cs="Times New Roman"/>
          <w:szCs w:val="24"/>
        </w:rPr>
        <w:t xml:space="preserve">). According to </w:t>
      </w:r>
      <w:r w:rsidR="00C267C1">
        <w:rPr>
          <w:rFonts w:cs="Times New Roman"/>
          <w:szCs w:val="24"/>
        </w:rPr>
        <w:t>FHWA,</w:t>
      </w:r>
      <w:r w:rsidR="00567947" w:rsidRPr="004F3BDC">
        <w:rPr>
          <w:rFonts w:cs="Times New Roman"/>
          <w:szCs w:val="24"/>
        </w:rPr>
        <w:t xml:space="preserve"> </w:t>
      </w:r>
      <w:r w:rsidR="00CB22BA">
        <w:rPr>
          <w:rFonts w:cs="Times New Roman"/>
          <w:szCs w:val="24"/>
        </w:rPr>
        <w:t>there</w:t>
      </w:r>
      <w:r w:rsidR="00567947" w:rsidRPr="004F3BDC">
        <w:rPr>
          <w:rFonts w:cs="Times New Roman"/>
          <w:szCs w:val="24"/>
        </w:rPr>
        <w:t xml:space="preserve"> are some essential considerations for the betterment of the roadside ecosystem and efficient weed management (</w:t>
      </w:r>
      <w:r w:rsidR="0016209C">
        <w:rPr>
          <w:rFonts w:cs="Times New Roman"/>
          <w:i/>
          <w:szCs w:val="24"/>
        </w:rPr>
        <w:t>42</w:t>
      </w:r>
      <w:r w:rsidR="00567947" w:rsidRPr="004F3BDC">
        <w:rPr>
          <w:rFonts w:cs="Times New Roman"/>
          <w:szCs w:val="24"/>
        </w:rPr>
        <w:t>). These include</w:t>
      </w:r>
      <w:r w:rsidR="00CB22BA">
        <w:rPr>
          <w:rFonts w:cs="Times New Roman"/>
          <w:szCs w:val="24"/>
        </w:rPr>
        <w:t>:</w:t>
      </w:r>
      <w:r w:rsidR="00567947" w:rsidRPr="004F3BDC">
        <w:rPr>
          <w:rFonts w:cs="Times New Roman"/>
          <w:szCs w:val="24"/>
        </w:rPr>
        <w:t xml:space="preserve"> </w:t>
      </w:r>
    </w:p>
    <w:p w14:paraId="5B8FA53A" w14:textId="77777777" w:rsidR="00567947" w:rsidRPr="00C267C1" w:rsidRDefault="00567947" w:rsidP="00813F3B">
      <w:pPr>
        <w:pStyle w:val="ListParagraph"/>
        <w:numPr>
          <w:ilvl w:val="0"/>
          <w:numId w:val="43"/>
        </w:numPr>
        <w:spacing w:before="240"/>
        <w:rPr>
          <w:rFonts w:cstheme="minorHAnsi"/>
          <w:szCs w:val="24"/>
        </w:rPr>
      </w:pPr>
      <w:r w:rsidRPr="00C267C1">
        <w:rPr>
          <w:rFonts w:cstheme="minorHAnsi"/>
          <w:szCs w:val="24"/>
        </w:rPr>
        <w:t>Identification of weeds or other invasive grasses/wildflowers in the region to focus on classes of plants causing the most issues for the given area.</w:t>
      </w:r>
    </w:p>
    <w:p w14:paraId="30C28401" w14:textId="77777777" w:rsidR="00567947" w:rsidRPr="00C267C1" w:rsidRDefault="00567947" w:rsidP="003F135F">
      <w:pPr>
        <w:pStyle w:val="ListParagraph"/>
        <w:numPr>
          <w:ilvl w:val="0"/>
          <w:numId w:val="43"/>
        </w:numPr>
        <w:rPr>
          <w:rFonts w:cstheme="minorHAnsi"/>
          <w:szCs w:val="24"/>
        </w:rPr>
      </w:pPr>
      <w:r w:rsidRPr="00C267C1">
        <w:rPr>
          <w:rFonts w:cstheme="minorHAnsi"/>
          <w:szCs w:val="24"/>
        </w:rPr>
        <w:t>Training field personnel well enough about the method of weed control. It is essential to know where should apply National Environmental Policy Act (NEPA) as a roadside manager.</w:t>
      </w:r>
    </w:p>
    <w:p w14:paraId="314EDD5A" w14:textId="77777777" w:rsidR="00567947" w:rsidRPr="00C267C1" w:rsidRDefault="00567947" w:rsidP="003F135F">
      <w:pPr>
        <w:pStyle w:val="ListParagraph"/>
        <w:numPr>
          <w:ilvl w:val="0"/>
          <w:numId w:val="43"/>
        </w:numPr>
        <w:rPr>
          <w:rFonts w:cstheme="minorHAnsi"/>
          <w:szCs w:val="24"/>
        </w:rPr>
      </w:pPr>
      <w:r w:rsidRPr="00C267C1">
        <w:rPr>
          <w:rFonts w:cstheme="minorHAnsi"/>
          <w:szCs w:val="24"/>
        </w:rPr>
        <w:t>Developing a plan of action considering allotted time and resources and discuss with government personnel. Coordination and collaboration among government agencies are essential when tackling issues this spread out across state borders.</w:t>
      </w:r>
    </w:p>
    <w:p w14:paraId="398E8802" w14:textId="77777777" w:rsidR="00567947" w:rsidRPr="00C267C1" w:rsidRDefault="00567947" w:rsidP="003F135F">
      <w:pPr>
        <w:pStyle w:val="ListParagraph"/>
        <w:numPr>
          <w:ilvl w:val="0"/>
          <w:numId w:val="43"/>
        </w:numPr>
        <w:rPr>
          <w:rFonts w:cstheme="minorHAnsi"/>
          <w:szCs w:val="24"/>
        </w:rPr>
      </w:pPr>
      <w:r w:rsidRPr="00C267C1">
        <w:rPr>
          <w:rFonts w:cstheme="minorHAnsi"/>
          <w:szCs w:val="24"/>
        </w:rPr>
        <w:t>Encouraging property owners to do their part as government agencies can only go so far off the road before it becomes someone’s land. It is always better to identify the plaguing factor of the specific property so that the agencies can take a more targeted approach to the situation.</w:t>
      </w:r>
    </w:p>
    <w:p w14:paraId="2C04850D" w14:textId="77777777" w:rsidR="00567947" w:rsidRPr="004F3BDC" w:rsidRDefault="00567947" w:rsidP="00567947">
      <w:pPr>
        <w:pStyle w:val="ListParagraph"/>
        <w:ind w:left="360" w:firstLine="0"/>
        <w:rPr>
          <w:rFonts w:cs="Times New Roman"/>
          <w:szCs w:val="24"/>
        </w:rPr>
      </w:pPr>
    </w:p>
    <w:p w14:paraId="447112C6" w14:textId="77777777" w:rsidR="00567947" w:rsidRPr="004F3BDC" w:rsidRDefault="00567947" w:rsidP="00567947">
      <w:pPr>
        <w:pStyle w:val="Heading3"/>
        <w:spacing w:before="0" w:after="0"/>
        <w:ind w:firstLine="0"/>
        <w:rPr>
          <w:rFonts w:cs="Times New Roman"/>
          <w:sz w:val="24"/>
          <w:szCs w:val="24"/>
        </w:rPr>
      </w:pPr>
      <w:bookmarkStart w:id="53" w:name="_Toc517421679"/>
      <w:r w:rsidRPr="004F3BDC">
        <w:rPr>
          <w:rFonts w:cs="Times New Roman"/>
          <w:sz w:val="24"/>
          <w:szCs w:val="24"/>
        </w:rPr>
        <w:t>Revegetation of Native Species</w:t>
      </w:r>
      <w:bookmarkEnd w:id="53"/>
    </w:p>
    <w:p w14:paraId="40EA019C" w14:textId="77777777" w:rsidR="00567947" w:rsidRPr="004F3BDC" w:rsidRDefault="00567947" w:rsidP="00567947">
      <w:pPr>
        <w:rPr>
          <w:rFonts w:cs="Times New Roman"/>
          <w:szCs w:val="24"/>
        </w:rPr>
      </w:pPr>
    </w:p>
    <w:p w14:paraId="6C4C82AE" w14:textId="3EF42C23" w:rsidR="00567947" w:rsidRPr="004F3BDC" w:rsidRDefault="00567947" w:rsidP="00567947">
      <w:pPr>
        <w:ind w:firstLine="0"/>
        <w:rPr>
          <w:rFonts w:cs="Times New Roman"/>
          <w:szCs w:val="24"/>
        </w:rPr>
      </w:pPr>
      <w:r w:rsidRPr="004F3BDC">
        <w:rPr>
          <w:rFonts w:cs="Times New Roman"/>
          <w:szCs w:val="24"/>
        </w:rPr>
        <w:t xml:space="preserve">Despite being beneficial, native plants were the first to be eliminated for the sake of saving money or saving time on roadside projects. For example, the smooth coneflower which once occurred in over eight states in more than 65 colonies </w:t>
      </w:r>
      <w:r w:rsidR="00CB22BA">
        <w:rPr>
          <w:rFonts w:cs="Times New Roman"/>
          <w:szCs w:val="24"/>
        </w:rPr>
        <w:t xml:space="preserve">now </w:t>
      </w:r>
      <w:r w:rsidRPr="004F3BDC">
        <w:rPr>
          <w:rFonts w:cs="Times New Roman"/>
          <w:szCs w:val="24"/>
        </w:rPr>
        <w:t xml:space="preserve">appear in four states with </w:t>
      </w:r>
      <w:r w:rsidR="00934D70">
        <w:rPr>
          <w:rFonts w:cs="Times New Roman"/>
          <w:szCs w:val="24"/>
        </w:rPr>
        <w:t>only</w:t>
      </w:r>
      <w:r w:rsidRPr="004F3BDC">
        <w:rPr>
          <w:rFonts w:cs="Times New Roman"/>
          <w:szCs w:val="24"/>
        </w:rPr>
        <w:t xml:space="preserve"> 24 </w:t>
      </w:r>
      <w:r w:rsidRPr="004F3BDC">
        <w:rPr>
          <w:rFonts w:cs="Times New Roman"/>
          <w:noProof/>
          <w:szCs w:val="24"/>
        </w:rPr>
        <w:t>colonies</w:t>
      </w:r>
      <w:r w:rsidRPr="004F3BDC">
        <w:rPr>
          <w:rFonts w:cs="Times New Roman"/>
          <w:szCs w:val="24"/>
        </w:rPr>
        <w:t xml:space="preserve"> documented in 2000 </w:t>
      </w:r>
      <w:r w:rsidR="00EE10DB" w:rsidRPr="004F3BDC">
        <w:rPr>
          <w:rFonts w:cs="Times New Roman"/>
          <w:szCs w:val="24"/>
        </w:rPr>
        <w:t>(</w:t>
      </w:r>
      <w:r w:rsidR="0016209C">
        <w:rPr>
          <w:rFonts w:cs="Times New Roman"/>
          <w:i/>
          <w:szCs w:val="24"/>
        </w:rPr>
        <w:t>43</w:t>
      </w:r>
      <w:r w:rsidRPr="004F3BDC">
        <w:rPr>
          <w:rFonts w:cs="Times New Roman"/>
          <w:szCs w:val="24"/>
        </w:rPr>
        <w:t>). Appropriate plant species selection for revegetation is the basis for successful roadside revegetation</w:t>
      </w:r>
      <w:r w:rsidR="00CB22BA">
        <w:rPr>
          <w:rFonts w:cs="Times New Roman"/>
          <w:szCs w:val="24"/>
        </w:rPr>
        <w:t xml:space="preserve">. </w:t>
      </w:r>
      <w:r w:rsidRPr="004F3BDC">
        <w:rPr>
          <w:rFonts w:cs="Times New Roman"/>
          <w:szCs w:val="24"/>
        </w:rPr>
        <w:t xml:space="preserve">Idaho Transportation Department recommended some native species for </w:t>
      </w:r>
      <w:r w:rsidR="00CB22BA">
        <w:rPr>
          <w:rFonts w:cs="Times New Roman"/>
          <w:szCs w:val="24"/>
        </w:rPr>
        <w:t xml:space="preserve">use in </w:t>
      </w:r>
      <w:r w:rsidRPr="004F3BDC">
        <w:rPr>
          <w:rFonts w:cs="Times New Roman"/>
          <w:szCs w:val="24"/>
        </w:rPr>
        <w:t xml:space="preserve">revegetation. For example, </w:t>
      </w:r>
      <w:r w:rsidRPr="004F3BDC">
        <w:rPr>
          <w:rFonts w:cs="Times New Roman"/>
          <w:i/>
          <w:szCs w:val="24"/>
        </w:rPr>
        <w:t>Bluebunch wheatgrass</w:t>
      </w:r>
      <w:r w:rsidRPr="004F3BDC">
        <w:rPr>
          <w:rFonts w:cs="Times New Roman"/>
          <w:szCs w:val="24"/>
        </w:rPr>
        <w:t xml:space="preserve"> and </w:t>
      </w:r>
      <w:r w:rsidRPr="004F3BDC">
        <w:rPr>
          <w:rFonts w:cs="Times New Roman"/>
          <w:i/>
          <w:szCs w:val="24"/>
        </w:rPr>
        <w:t>Idaho fescue</w:t>
      </w:r>
      <w:r w:rsidRPr="004F3BDC">
        <w:rPr>
          <w:rFonts w:cs="Times New Roman"/>
          <w:szCs w:val="24"/>
        </w:rPr>
        <w:t xml:space="preserve"> were identified as the best performing grasses. They also assessed vegetation and soil attributes claiming perennial native vegetation can be a cost-effective approach to reduce surface erosion and weed encroachment (</w:t>
      </w:r>
      <w:r w:rsidR="0016209C">
        <w:rPr>
          <w:rFonts w:cs="Times New Roman"/>
          <w:i/>
          <w:szCs w:val="24"/>
        </w:rPr>
        <w:t>44</w:t>
      </w:r>
      <w:r w:rsidRPr="004F3BDC">
        <w:rPr>
          <w:rFonts w:cs="Times New Roman"/>
          <w:szCs w:val="24"/>
        </w:rPr>
        <w:t>).</w:t>
      </w:r>
    </w:p>
    <w:p w14:paraId="4E3E3237" w14:textId="77777777" w:rsidR="00567947" w:rsidRPr="004F3BDC" w:rsidRDefault="00567947" w:rsidP="00567947">
      <w:pPr>
        <w:ind w:firstLine="0"/>
        <w:rPr>
          <w:rFonts w:cs="Times New Roman"/>
          <w:szCs w:val="24"/>
        </w:rPr>
      </w:pPr>
    </w:p>
    <w:p w14:paraId="3A2470CA" w14:textId="11ADF884" w:rsidR="00567947" w:rsidRPr="00C267C1" w:rsidRDefault="00567947" w:rsidP="00F80DF9">
      <w:pPr>
        <w:rPr>
          <w:rFonts w:cs="Times New Roman"/>
          <w:szCs w:val="24"/>
        </w:rPr>
      </w:pPr>
      <w:r w:rsidRPr="004F3BDC">
        <w:rPr>
          <w:rFonts w:cs="Times New Roman"/>
          <w:szCs w:val="24"/>
        </w:rPr>
        <w:t xml:space="preserve">Many DOTs are currently intrigued by local revegetation projects and plan to decrease harmful weeds and to create alluring and sustainable roadside condition. Revegetation with native species is recommended federally as well. Government offices are coordinated to utilize local species by different Executive and Administrative Orders. However, according to NCHRP </w:t>
      </w:r>
      <w:r w:rsidRPr="004F3BDC">
        <w:rPr>
          <w:rFonts w:cs="Times New Roman"/>
          <w:szCs w:val="24"/>
        </w:rPr>
        <w:lastRenderedPageBreak/>
        <w:t>20-5, 33-04 report, DOTs use only 45</w:t>
      </w:r>
      <w:r w:rsidR="0016209C">
        <w:rPr>
          <w:rFonts w:cs="Times New Roman"/>
          <w:szCs w:val="24"/>
        </w:rPr>
        <w:t>%</w:t>
      </w:r>
      <w:r w:rsidRPr="004F3BDC">
        <w:rPr>
          <w:rFonts w:cs="Times New Roman"/>
          <w:szCs w:val="24"/>
        </w:rPr>
        <w:t>of native grasses on average for revegetation, yet this ranges to a high of 90-100</w:t>
      </w:r>
      <w:r w:rsidR="0016209C">
        <w:rPr>
          <w:rFonts w:cs="Times New Roman"/>
          <w:szCs w:val="24"/>
        </w:rPr>
        <w:t>%</w:t>
      </w:r>
      <w:r w:rsidRPr="004F3BDC">
        <w:rPr>
          <w:rFonts w:cs="Times New Roman"/>
          <w:szCs w:val="24"/>
        </w:rPr>
        <w:t xml:space="preserve"> in few states (</w:t>
      </w:r>
      <w:r w:rsidR="0016209C">
        <w:rPr>
          <w:rFonts w:cs="Times New Roman"/>
          <w:i/>
          <w:szCs w:val="24"/>
        </w:rPr>
        <w:t>41</w:t>
      </w:r>
      <w:r w:rsidRPr="004F3BDC">
        <w:rPr>
          <w:rFonts w:cs="Times New Roman"/>
          <w:szCs w:val="24"/>
        </w:rPr>
        <w:t xml:space="preserve">). </w:t>
      </w:r>
      <w:r w:rsidRPr="004F3BDC">
        <w:rPr>
          <w:rFonts w:cs="Times New Roman"/>
          <w:b/>
          <w:szCs w:val="24"/>
        </w:rPr>
        <w:t xml:space="preserve"> </w:t>
      </w:r>
      <w:r w:rsidRPr="004F3BDC">
        <w:rPr>
          <w:rFonts w:cs="Times New Roman"/>
          <w:szCs w:val="24"/>
        </w:rPr>
        <w:t>Revegetation with native species provides the following advantages</w:t>
      </w:r>
      <w:r w:rsidR="00CB22BA">
        <w:rPr>
          <w:rFonts w:cs="Times New Roman"/>
          <w:szCs w:val="24"/>
        </w:rPr>
        <w:t>:</w:t>
      </w:r>
    </w:p>
    <w:p w14:paraId="2307D511" w14:textId="77777777" w:rsidR="00567947" w:rsidRPr="00C267C1" w:rsidRDefault="00567947" w:rsidP="00813F3B">
      <w:pPr>
        <w:pStyle w:val="ListParagraph"/>
        <w:numPr>
          <w:ilvl w:val="0"/>
          <w:numId w:val="43"/>
        </w:numPr>
        <w:spacing w:before="240"/>
        <w:rPr>
          <w:rFonts w:cstheme="minorHAnsi"/>
          <w:szCs w:val="24"/>
        </w:rPr>
      </w:pPr>
      <w:r w:rsidRPr="00C267C1">
        <w:rPr>
          <w:rFonts w:cstheme="minorHAnsi"/>
          <w:szCs w:val="24"/>
        </w:rPr>
        <w:t>Better adapted more natural species</w:t>
      </w:r>
    </w:p>
    <w:p w14:paraId="7E85C54A" w14:textId="77777777" w:rsidR="00567947" w:rsidRPr="00C267C1" w:rsidRDefault="00567947" w:rsidP="003F135F">
      <w:pPr>
        <w:pStyle w:val="ListParagraph"/>
        <w:numPr>
          <w:ilvl w:val="0"/>
          <w:numId w:val="43"/>
        </w:numPr>
        <w:rPr>
          <w:rFonts w:cstheme="minorHAnsi"/>
          <w:szCs w:val="24"/>
        </w:rPr>
      </w:pPr>
      <w:r w:rsidRPr="00C267C1">
        <w:rPr>
          <w:rFonts w:cstheme="minorHAnsi"/>
          <w:szCs w:val="24"/>
        </w:rPr>
        <w:t xml:space="preserve">Improved slope stabilization </w:t>
      </w:r>
    </w:p>
    <w:p w14:paraId="6CEE9919" w14:textId="77777777" w:rsidR="00567947" w:rsidRPr="00C267C1" w:rsidRDefault="00567947" w:rsidP="003F135F">
      <w:pPr>
        <w:pStyle w:val="ListParagraph"/>
        <w:numPr>
          <w:ilvl w:val="0"/>
          <w:numId w:val="43"/>
        </w:numPr>
        <w:rPr>
          <w:rFonts w:cstheme="minorHAnsi"/>
          <w:szCs w:val="24"/>
        </w:rPr>
      </w:pPr>
      <w:r w:rsidRPr="00C267C1">
        <w:rPr>
          <w:rFonts w:cstheme="minorHAnsi"/>
          <w:szCs w:val="24"/>
        </w:rPr>
        <w:t>Soil conservation</w:t>
      </w:r>
    </w:p>
    <w:p w14:paraId="18743F9B" w14:textId="77777777" w:rsidR="00567947" w:rsidRPr="00C267C1" w:rsidRDefault="00567947" w:rsidP="003F135F">
      <w:pPr>
        <w:pStyle w:val="ListParagraph"/>
        <w:numPr>
          <w:ilvl w:val="0"/>
          <w:numId w:val="43"/>
        </w:numPr>
        <w:rPr>
          <w:rFonts w:cstheme="minorHAnsi"/>
          <w:szCs w:val="24"/>
        </w:rPr>
      </w:pPr>
      <w:r w:rsidRPr="00C267C1">
        <w:rPr>
          <w:rFonts w:cstheme="minorHAnsi"/>
          <w:szCs w:val="24"/>
        </w:rPr>
        <w:t>Ensure roadway safety while reducing erosion</w:t>
      </w:r>
    </w:p>
    <w:p w14:paraId="3EB8E9F6" w14:textId="77777777" w:rsidR="00567947" w:rsidRPr="00C267C1" w:rsidRDefault="00567947" w:rsidP="003F135F">
      <w:pPr>
        <w:pStyle w:val="ListParagraph"/>
        <w:numPr>
          <w:ilvl w:val="0"/>
          <w:numId w:val="43"/>
        </w:numPr>
        <w:rPr>
          <w:rFonts w:cstheme="minorHAnsi"/>
          <w:szCs w:val="24"/>
        </w:rPr>
      </w:pPr>
      <w:r w:rsidRPr="00C267C1">
        <w:rPr>
          <w:rFonts w:cstheme="minorHAnsi"/>
          <w:szCs w:val="24"/>
        </w:rPr>
        <w:t xml:space="preserve">Optimize roadside maintenance costs </w:t>
      </w:r>
    </w:p>
    <w:p w14:paraId="56F4553D" w14:textId="77777777" w:rsidR="00567947" w:rsidRPr="00C267C1" w:rsidRDefault="00567947" w:rsidP="003F135F">
      <w:pPr>
        <w:pStyle w:val="ListParagraph"/>
        <w:numPr>
          <w:ilvl w:val="0"/>
          <w:numId w:val="43"/>
        </w:numPr>
        <w:rPr>
          <w:rFonts w:cstheme="minorHAnsi"/>
          <w:szCs w:val="24"/>
        </w:rPr>
      </w:pPr>
      <w:r w:rsidRPr="00C267C1">
        <w:rPr>
          <w:rFonts w:cstheme="minorHAnsi"/>
          <w:szCs w:val="24"/>
        </w:rPr>
        <w:t>Reduce noxious weeds in right-of-ways</w:t>
      </w:r>
    </w:p>
    <w:p w14:paraId="7676DAF3" w14:textId="77777777" w:rsidR="00567947" w:rsidRPr="004F3BDC" w:rsidRDefault="00567947" w:rsidP="00567947">
      <w:pPr>
        <w:pStyle w:val="ListParagraph"/>
        <w:ind w:left="360" w:firstLine="0"/>
        <w:rPr>
          <w:rFonts w:cs="Times New Roman"/>
          <w:szCs w:val="24"/>
        </w:rPr>
      </w:pPr>
    </w:p>
    <w:p w14:paraId="48BA9BA8" w14:textId="53905CBA" w:rsidR="00567947" w:rsidRPr="004F3BDC" w:rsidRDefault="001B096B" w:rsidP="001B096B">
      <w:pPr>
        <w:ind w:firstLine="360"/>
        <w:rPr>
          <w:rFonts w:cs="Times New Roman"/>
          <w:szCs w:val="24"/>
        </w:rPr>
      </w:pPr>
      <w:r>
        <w:rPr>
          <w:rFonts w:cs="Times New Roman"/>
          <w:szCs w:val="24"/>
        </w:rPr>
        <w:t xml:space="preserve">     </w:t>
      </w:r>
      <w:r w:rsidR="00567947" w:rsidRPr="004F3BDC">
        <w:rPr>
          <w:rFonts w:cs="Times New Roman"/>
          <w:szCs w:val="24"/>
        </w:rPr>
        <w:t xml:space="preserve">Native revegetation is often a problematic process filled with issues including seed </w:t>
      </w:r>
      <w:r w:rsidR="00CB22BA">
        <w:rPr>
          <w:rFonts w:cs="Times New Roman"/>
          <w:szCs w:val="24"/>
        </w:rPr>
        <w:t>availability</w:t>
      </w:r>
      <w:r w:rsidR="00567947" w:rsidRPr="004F3BDC">
        <w:rPr>
          <w:rFonts w:cs="Times New Roman"/>
          <w:szCs w:val="24"/>
        </w:rPr>
        <w:t xml:space="preserve">, the rate of development, and the viability of the seed. One approach is improving the effectiveness of native revegetation by reusing native topsoil. To this end, soil removed in the construction process is held amid the procedure and afterward reapplied to the same site to establish the prior vegetation cover from the current soil seed bank </w:t>
      </w:r>
      <w:r w:rsidR="00567947" w:rsidRPr="00CD7FA7">
        <w:rPr>
          <w:rFonts w:cs="Times New Roman"/>
          <w:szCs w:val="24"/>
        </w:rPr>
        <w:t>(</w:t>
      </w:r>
      <w:r w:rsidR="00EE10DB" w:rsidRPr="000D32E7">
        <w:rPr>
          <w:rFonts w:cs="Times New Roman"/>
          <w:i/>
          <w:szCs w:val="24"/>
        </w:rPr>
        <w:t>30</w:t>
      </w:r>
      <w:r w:rsidR="00567947" w:rsidRPr="00CD7FA7">
        <w:rPr>
          <w:rFonts w:cs="Times New Roman"/>
          <w:szCs w:val="24"/>
        </w:rPr>
        <w:t>).</w:t>
      </w:r>
      <w:r w:rsidR="00567947" w:rsidRPr="000D32E7">
        <w:rPr>
          <w:rFonts w:cs="Times New Roman"/>
          <w:szCs w:val="24"/>
        </w:rPr>
        <w:t xml:space="preserve"> </w:t>
      </w:r>
      <w:r w:rsidR="00567947" w:rsidRPr="00CD7FA7">
        <w:rPr>
          <w:rFonts w:cs="Times New Roman"/>
          <w:szCs w:val="24"/>
        </w:rPr>
        <w:t>Rights-</w:t>
      </w:r>
      <w:r w:rsidR="00567947" w:rsidRPr="004F3BDC">
        <w:rPr>
          <w:rFonts w:cs="Times New Roman"/>
          <w:szCs w:val="24"/>
        </w:rPr>
        <w:t xml:space="preserve">of-way present challenges for any planting. Often the slopes are too steep for planting equipment, the soils are </w:t>
      </w:r>
      <w:r w:rsidR="00934D70">
        <w:rPr>
          <w:rFonts w:cs="Times New Roman"/>
          <w:szCs w:val="24"/>
        </w:rPr>
        <w:t xml:space="preserve">highly </w:t>
      </w:r>
      <w:r w:rsidR="00CB22BA">
        <w:rPr>
          <w:rFonts w:cs="Times New Roman"/>
          <w:szCs w:val="24"/>
        </w:rPr>
        <w:t>manipulated</w:t>
      </w:r>
      <w:r w:rsidR="00CB22BA" w:rsidRPr="004F3BDC">
        <w:rPr>
          <w:rFonts w:cs="Times New Roman"/>
          <w:szCs w:val="24"/>
        </w:rPr>
        <w:t xml:space="preserve"> </w:t>
      </w:r>
      <w:r w:rsidR="00567947" w:rsidRPr="004F3BDC">
        <w:rPr>
          <w:rFonts w:cs="Times New Roman"/>
          <w:szCs w:val="24"/>
        </w:rPr>
        <w:t xml:space="preserve">and compacted, and the full-sun exposure and poor soils make for a harsh planting environment. </w:t>
      </w:r>
      <w:r w:rsidR="0016209C">
        <w:rPr>
          <w:rFonts w:cs="Times New Roman"/>
          <w:szCs w:val="24"/>
        </w:rPr>
        <w:t>The FHWA</w:t>
      </w:r>
      <w:r w:rsidR="00567947" w:rsidRPr="004F3BDC">
        <w:rPr>
          <w:rFonts w:cs="Times New Roman"/>
          <w:szCs w:val="24"/>
        </w:rPr>
        <w:t xml:space="preserve"> manual demonstrated the establishment of native plant design consideration </w:t>
      </w:r>
      <w:r w:rsidR="0077141E" w:rsidRPr="004F3BDC">
        <w:rPr>
          <w:rFonts w:cs="Times New Roman"/>
          <w:szCs w:val="24"/>
        </w:rPr>
        <w:t xml:space="preserve">(eight step guideline) </w:t>
      </w:r>
      <w:r w:rsidR="00567947" w:rsidRPr="004F3BDC">
        <w:rPr>
          <w:rFonts w:cs="Times New Roman"/>
          <w:szCs w:val="24"/>
        </w:rPr>
        <w:t>(</w:t>
      </w:r>
      <w:r w:rsidR="0016209C">
        <w:rPr>
          <w:rFonts w:cs="Times New Roman"/>
          <w:i/>
          <w:szCs w:val="24"/>
        </w:rPr>
        <w:t>34</w:t>
      </w:r>
      <w:r w:rsidR="00563208" w:rsidRPr="004F3BDC">
        <w:rPr>
          <w:rFonts w:cs="Times New Roman"/>
          <w:szCs w:val="24"/>
        </w:rPr>
        <w:t>).</w:t>
      </w:r>
    </w:p>
    <w:p w14:paraId="68CFD11B" w14:textId="606D2542" w:rsidR="00567947" w:rsidRPr="004F3BDC" w:rsidRDefault="00567947" w:rsidP="0077141E">
      <w:pPr>
        <w:ind w:firstLine="0"/>
        <w:rPr>
          <w:rFonts w:cs="Times New Roman"/>
          <w:szCs w:val="24"/>
        </w:rPr>
      </w:pPr>
    </w:p>
    <w:p w14:paraId="0795F3EB" w14:textId="77777777" w:rsidR="00567947" w:rsidRPr="004F3BDC" w:rsidRDefault="00567947" w:rsidP="00567947">
      <w:pPr>
        <w:pStyle w:val="Heading3"/>
        <w:spacing w:before="0" w:after="0"/>
        <w:ind w:firstLine="0"/>
        <w:rPr>
          <w:rFonts w:cs="Times New Roman"/>
          <w:sz w:val="24"/>
          <w:szCs w:val="24"/>
        </w:rPr>
      </w:pPr>
      <w:bookmarkStart w:id="54" w:name="_Toc517421680"/>
      <w:r w:rsidRPr="004F3BDC">
        <w:rPr>
          <w:rFonts w:cs="Times New Roman"/>
          <w:sz w:val="24"/>
          <w:szCs w:val="24"/>
        </w:rPr>
        <w:t>Pollinators in Roadside Vegetation</w:t>
      </w:r>
      <w:bookmarkEnd w:id="54"/>
    </w:p>
    <w:p w14:paraId="1EBB428F" w14:textId="77777777" w:rsidR="00567947" w:rsidRPr="004F3BDC" w:rsidRDefault="00567947" w:rsidP="00567947">
      <w:pPr>
        <w:rPr>
          <w:rFonts w:cs="Times New Roman"/>
          <w:szCs w:val="24"/>
        </w:rPr>
      </w:pPr>
    </w:p>
    <w:p w14:paraId="10F526AB" w14:textId="5A96FBE8" w:rsidR="00567947" w:rsidRPr="004F3BDC" w:rsidRDefault="00567947" w:rsidP="00567947">
      <w:pPr>
        <w:ind w:firstLine="0"/>
        <w:rPr>
          <w:rFonts w:cs="Times New Roman"/>
          <w:szCs w:val="24"/>
        </w:rPr>
      </w:pPr>
      <w:r w:rsidRPr="004F3BDC">
        <w:rPr>
          <w:rFonts w:cs="Times New Roman"/>
          <w:szCs w:val="24"/>
        </w:rPr>
        <w:t>Protecting butterfly habitats has been an ever-decreasing priority for state and national organizations in roadside vegetation management (</w:t>
      </w:r>
      <w:r w:rsidR="0016209C">
        <w:rPr>
          <w:rFonts w:cs="Times New Roman"/>
          <w:i/>
          <w:szCs w:val="24"/>
        </w:rPr>
        <w:t>37</w:t>
      </w:r>
      <w:r w:rsidRPr="004F3BDC">
        <w:rPr>
          <w:rFonts w:cs="Times New Roman"/>
          <w:szCs w:val="24"/>
        </w:rPr>
        <w:t xml:space="preserve">). The environment can be a better place by protecting existing pollinator habitat, growing more to bring color and life to the sides of the roads, and improving public perception of the quality use of funds as well. Bees are nationally known as </w:t>
      </w:r>
      <w:r w:rsidRPr="004F3BDC">
        <w:rPr>
          <w:rFonts w:cs="Times New Roman"/>
          <w:noProof/>
          <w:szCs w:val="24"/>
        </w:rPr>
        <w:t>the essential</w:t>
      </w:r>
      <w:r w:rsidRPr="004F3BDC">
        <w:rPr>
          <w:rFonts w:cs="Times New Roman"/>
          <w:szCs w:val="24"/>
        </w:rPr>
        <w:t xml:space="preserve"> pollinators in the </w:t>
      </w:r>
      <w:r w:rsidRPr="004F3BDC">
        <w:rPr>
          <w:rFonts w:cs="Times New Roman"/>
          <w:noProof/>
          <w:szCs w:val="24"/>
        </w:rPr>
        <w:t>ecosystem</w:t>
      </w:r>
      <w:r w:rsidRPr="004F3BDC">
        <w:rPr>
          <w:rFonts w:cs="Times New Roman"/>
          <w:szCs w:val="24"/>
        </w:rPr>
        <w:t xml:space="preserve">; however, often ignored when making new highways, planting grasses and other fauna on the roadside lands. It takes up lots of acreages, driving bees out from the area to find new food sources. </w:t>
      </w:r>
      <w:r w:rsidRPr="004F3BDC">
        <w:rPr>
          <w:rFonts w:cs="Times New Roman"/>
          <w:noProof/>
          <w:szCs w:val="24"/>
        </w:rPr>
        <w:t>The rich</w:t>
      </w:r>
      <w:r w:rsidRPr="004F3BDC">
        <w:rPr>
          <w:rFonts w:cs="Times New Roman"/>
          <w:szCs w:val="24"/>
        </w:rPr>
        <w:t xml:space="preserve"> diversity of native plants results in more pollinators and hence more wildflowers in the area. Roughly 60-80% of world’s 250k species of flowering plants depend on insects for pollination. Therefore, restoration of their habitat along the roadside is essential (</w:t>
      </w:r>
      <w:r w:rsidR="0016209C">
        <w:rPr>
          <w:rFonts w:cs="Times New Roman"/>
          <w:i/>
          <w:szCs w:val="24"/>
        </w:rPr>
        <w:t>45</w:t>
      </w:r>
      <w:r w:rsidRPr="004F3BDC">
        <w:rPr>
          <w:rFonts w:cs="Times New Roman"/>
          <w:szCs w:val="24"/>
        </w:rPr>
        <w:t>).</w:t>
      </w:r>
    </w:p>
    <w:p w14:paraId="27D922DF" w14:textId="77777777" w:rsidR="00567947" w:rsidRPr="004F3BDC" w:rsidRDefault="00567947" w:rsidP="00567947">
      <w:pPr>
        <w:ind w:firstLine="0"/>
        <w:rPr>
          <w:rFonts w:cs="Times New Roman"/>
          <w:b/>
          <w:szCs w:val="24"/>
        </w:rPr>
      </w:pPr>
    </w:p>
    <w:p w14:paraId="501B9A0E" w14:textId="77B0B09B" w:rsidR="00567947" w:rsidRPr="004F3BDC" w:rsidRDefault="00567947" w:rsidP="001B096B">
      <w:pPr>
        <w:rPr>
          <w:rFonts w:cs="Times New Roman"/>
          <w:szCs w:val="24"/>
        </w:rPr>
      </w:pPr>
      <w:r w:rsidRPr="004F3BDC">
        <w:rPr>
          <w:rFonts w:cs="Times New Roman"/>
          <w:szCs w:val="24"/>
        </w:rPr>
        <w:t xml:space="preserve">Pollination of flowering plants is </w:t>
      </w:r>
      <w:r w:rsidRPr="004F3BDC">
        <w:rPr>
          <w:rFonts w:cs="Times New Roman"/>
          <w:noProof/>
          <w:szCs w:val="24"/>
        </w:rPr>
        <w:t>an essential</w:t>
      </w:r>
      <w:r w:rsidRPr="004F3BDC">
        <w:rPr>
          <w:rFonts w:cs="Times New Roman"/>
          <w:szCs w:val="24"/>
        </w:rPr>
        <w:t xml:space="preserve"> ecosystem service (</w:t>
      </w:r>
      <w:r w:rsidR="0016209C">
        <w:rPr>
          <w:rFonts w:cs="Times New Roman"/>
          <w:i/>
          <w:szCs w:val="24"/>
        </w:rPr>
        <w:t>36</w:t>
      </w:r>
      <w:r w:rsidRPr="004F3BDC">
        <w:rPr>
          <w:rFonts w:cs="Times New Roman"/>
          <w:szCs w:val="24"/>
        </w:rPr>
        <w:t xml:space="preserve">). Pollinators, for example, honey bees, flies, wasps, bugs, moths, and butterflies play distinct parts in food webs encouraging the generation of flowering plants. Fruits and seeds, the product of pollination, are the </w:t>
      </w:r>
      <w:r w:rsidRPr="004F3BDC">
        <w:rPr>
          <w:rFonts w:cs="Times New Roman"/>
          <w:noProof/>
          <w:szCs w:val="24"/>
        </w:rPr>
        <w:t>primary</w:t>
      </w:r>
      <w:r w:rsidRPr="004F3BDC">
        <w:rPr>
          <w:rFonts w:cs="Times New Roman"/>
          <w:szCs w:val="24"/>
        </w:rPr>
        <w:t xml:space="preserve"> food for many birds and mammals. The </w:t>
      </w:r>
      <w:r w:rsidRPr="004F3BDC">
        <w:rPr>
          <w:rFonts w:cs="Times New Roman"/>
          <w:noProof/>
          <w:szCs w:val="24"/>
        </w:rPr>
        <w:t>primary</w:t>
      </w:r>
      <w:r w:rsidRPr="004F3BDC">
        <w:rPr>
          <w:rFonts w:cs="Times New Roman"/>
          <w:szCs w:val="24"/>
        </w:rPr>
        <w:t xml:space="preserve"> habitat needs—flowers for nectar, pollen, </w:t>
      </w:r>
      <w:r w:rsidRPr="004F3BDC">
        <w:rPr>
          <w:rFonts w:cs="Times New Roman"/>
          <w:noProof/>
          <w:szCs w:val="24"/>
        </w:rPr>
        <w:t>and</w:t>
      </w:r>
      <w:r w:rsidRPr="004F3BDC">
        <w:rPr>
          <w:rFonts w:cs="Times New Roman"/>
          <w:szCs w:val="24"/>
        </w:rPr>
        <w:t xml:space="preserve"> place to nest that can </w:t>
      </w:r>
      <w:r w:rsidRPr="004F3BDC">
        <w:rPr>
          <w:rFonts w:cs="Times New Roman"/>
          <w:noProof/>
          <w:szCs w:val="24"/>
        </w:rPr>
        <w:t>be easily provided</w:t>
      </w:r>
      <w:r w:rsidRPr="004F3BDC">
        <w:rPr>
          <w:rFonts w:cs="Times New Roman"/>
          <w:szCs w:val="24"/>
        </w:rPr>
        <w:t xml:space="preserve"> in the roadsides</w:t>
      </w:r>
      <w:r w:rsidR="0050768C">
        <w:rPr>
          <w:rFonts w:cs="Times New Roman"/>
          <w:szCs w:val="24"/>
        </w:rPr>
        <w:t>. H</w:t>
      </w:r>
      <w:r w:rsidRPr="004F3BDC">
        <w:rPr>
          <w:rFonts w:cs="Times New Roman"/>
          <w:szCs w:val="24"/>
        </w:rPr>
        <w:t>owever, research indicates that wild pollinators are in dec</w:t>
      </w:r>
      <w:r w:rsidR="0050768C">
        <w:rPr>
          <w:rFonts w:cs="Times New Roman"/>
          <w:szCs w:val="24"/>
        </w:rPr>
        <w:t>line</w:t>
      </w:r>
      <w:del w:id="55" w:author="Das, Subasish" w:date="2018-06-22T09:10:00Z">
        <w:r w:rsidRPr="004F3BDC" w:rsidDel="00F675E2">
          <w:rPr>
            <w:rFonts w:cs="Times New Roman"/>
            <w:szCs w:val="24"/>
          </w:rPr>
          <w:delText xml:space="preserve">. </w:delText>
        </w:r>
        <w:commentRangeStart w:id="56"/>
        <w:r w:rsidRPr="004F3BDC" w:rsidDel="00F675E2">
          <w:rPr>
            <w:rFonts w:cs="Times New Roman"/>
            <w:szCs w:val="24"/>
          </w:rPr>
          <w:delText>It</w:delText>
        </w:r>
        <w:commentRangeEnd w:id="56"/>
        <w:r w:rsidR="0050768C" w:rsidDel="00F675E2">
          <w:rPr>
            <w:rStyle w:val="CommentReference"/>
            <w:rFonts w:eastAsia="Times New Roman" w:cs="Times New Roman"/>
          </w:rPr>
          <w:commentReference w:id="56"/>
        </w:r>
        <w:r w:rsidRPr="004F3BDC" w:rsidDel="00F675E2">
          <w:rPr>
            <w:rFonts w:cs="Times New Roman"/>
            <w:szCs w:val="24"/>
          </w:rPr>
          <w:delText xml:space="preserve"> </w:delText>
        </w:r>
      </w:del>
      <w:ins w:id="57" w:author="Das, Subasish" w:date="2018-06-22T09:10:00Z">
        <w:r w:rsidR="00F675E2">
          <w:rPr>
            <w:rFonts w:cs="Times New Roman"/>
            <w:szCs w:val="24"/>
          </w:rPr>
          <w:t xml:space="preserve">, which </w:t>
        </w:r>
      </w:ins>
      <w:r w:rsidRPr="004F3BDC">
        <w:rPr>
          <w:rFonts w:cs="Times New Roman"/>
          <w:szCs w:val="24"/>
        </w:rPr>
        <w:t xml:space="preserve">impacts pollinators themselves as well as the durability of roadside ecology and agricultural productivity. </w:t>
      </w:r>
    </w:p>
    <w:p w14:paraId="4DF1EB25" w14:textId="77777777" w:rsidR="00567947" w:rsidRPr="004F3BDC" w:rsidRDefault="00567947" w:rsidP="00567947">
      <w:pPr>
        <w:ind w:firstLine="0"/>
        <w:rPr>
          <w:rFonts w:cs="Times New Roman"/>
          <w:szCs w:val="24"/>
        </w:rPr>
      </w:pPr>
    </w:p>
    <w:p w14:paraId="54D6BF09" w14:textId="05C1798A" w:rsidR="00567947" w:rsidRPr="004F3BDC" w:rsidRDefault="00567947" w:rsidP="001B096B">
      <w:pPr>
        <w:rPr>
          <w:rFonts w:cs="Times New Roman"/>
          <w:szCs w:val="24"/>
        </w:rPr>
      </w:pPr>
      <w:r w:rsidRPr="004F3BDC">
        <w:rPr>
          <w:rFonts w:cs="Times New Roman"/>
          <w:szCs w:val="24"/>
        </w:rPr>
        <w:t xml:space="preserve">Roadsides can likewise be a shelter for pollinators, particularly in landscapes substantially altered by urbanization or agriculture. Minimal natural surroundings like roadsides can furnish pollinators with place to search for food and to settle. Pollinator habitat must incorporate blooming flowers, which supply pollinators with protein-rich pollen and life-giving </w:t>
      </w:r>
      <w:r w:rsidRPr="004F3BDC">
        <w:rPr>
          <w:rFonts w:cs="Times New Roman"/>
          <w:szCs w:val="24"/>
        </w:rPr>
        <w:lastRenderedPageBreak/>
        <w:t xml:space="preserve">nectar. Pollinators additionally require a place to </w:t>
      </w:r>
      <w:r w:rsidRPr="004F3BDC">
        <w:rPr>
          <w:rFonts w:cs="Times New Roman"/>
          <w:noProof/>
          <w:szCs w:val="24"/>
        </w:rPr>
        <w:t>settle</w:t>
      </w:r>
      <w:r w:rsidRPr="004F3BDC">
        <w:rPr>
          <w:rFonts w:cs="Times New Roman"/>
          <w:szCs w:val="24"/>
        </w:rPr>
        <w:t xml:space="preserve"> or to lay their eggs. Butterflies and moths, for the most part, lay their eggs on or by the host plant upon which their vegetation-eating caterpillars will feed. Conversely, honey bees create nests in which they leave food for their young. Numerous honey bee species </w:t>
      </w:r>
      <w:r w:rsidR="0050768C">
        <w:rPr>
          <w:rFonts w:cs="Times New Roman"/>
          <w:szCs w:val="24"/>
        </w:rPr>
        <w:t>create</w:t>
      </w:r>
      <w:r w:rsidR="0050768C" w:rsidRPr="004F3BDC">
        <w:rPr>
          <w:rFonts w:cs="Times New Roman"/>
          <w:szCs w:val="24"/>
        </w:rPr>
        <w:t xml:space="preserve"> </w:t>
      </w:r>
      <w:r w:rsidRPr="004F3BDC">
        <w:rPr>
          <w:rFonts w:cs="Times New Roman"/>
          <w:szCs w:val="24"/>
        </w:rPr>
        <w:t xml:space="preserve">underground homes in their preferred soil type, while other species settle </w:t>
      </w:r>
      <w:r w:rsidR="0050768C">
        <w:rPr>
          <w:rFonts w:cs="Times New Roman"/>
          <w:szCs w:val="24"/>
        </w:rPr>
        <w:t>above</w:t>
      </w:r>
      <w:r w:rsidRPr="004F3BDC">
        <w:rPr>
          <w:rFonts w:cs="Times New Roman"/>
          <w:szCs w:val="24"/>
        </w:rPr>
        <w:t xml:space="preserve"> ground in plant stems or pits in dead wood. Honey bees </w:t>
      </w:r>
      <w:r w:rsidRPr="004F3BDC">
        <w:rPr>
          <w:rFonts w:cs="Times New Roman"/>
          <w:noProof/>
          <w:szCs w:val="24"/>
        </w:rPr>
        <w:t>settle</w:t>
      </w:r>
      <w:r w:rsidRPr="004F3BDC">
        <w:rPr>
          <w:rFonts w:cs="Times New Roman"/>
          <w:szCs w:val="24"/>
        </w:rPr>
        <w:t xml:space="preserve"> inside protected cavities, under clusters of grass or in old rodent tunnels. Native plants support more butterflies and bees than non-native grasses and flowers (</w:t>
      </w:r>
      <w:r w:rsidR="0016209C">
        <w:rPr>
          <w:rFonts w:cs="Times New Roman"/>
          <w:i/>
          <w:szCs w:val="24"/>
        </w:rPr>
        <w:t>42</w:t>
      </w:r>
      <w:r w:rsidRPr="004F3BDC">
        <w:rPr>
          <w:rFonts w:cs="Times New Roman"/>
          <w:szCs w:val="24"/>
        </w:rPr>
        <w:t xml:space="preserve">). </w:t>
      </w:r>
    </w:p>
    <w:p w14:paraId="4D6B98E1" w14:textId="77777777" w:rsidR="00567947" w:rsidRPr="004F3BDC" w:rsidRDefault="00567947" w:rsidP="00567947">
      <w:pPr>
        <w:ind w:firstLine="0"/>
        <w:rPr>
          <w:rFonts w:cs="Times New Roman"/>
          <w:szCs w:val="24"/>
        </w:rPr>
      </w:pPr>
    </w:p>
    <w:p w14:paraId="33D4DD0F" w14:textId="44CFB863" w:rsidR="00567947" w:rsidRPr="004F3BDC" w:rsidRDefault="00567947" w:rsidP="001B096B">
      <w:pPr>
        <w:rPr>
          <w:rFonts w:cs="Times New Roman"/>
          <w:szCs w:val="24"/>
        </w:rPr>
      </w:pPr>
      <w:r w:rsidRPr="004F3BDC">
        <w:rPr>
          <w:rFonts w:cs="Times New Roman"/>
          <w:szCs w:val="24"/>
        </w:rPr>
        <w:t xml:space="preserve">The diversity of native wildflowers with overlapping bloom times should </w:t>
      </w:r>
      <w:r w:rsidRPr="004F3BDC">
        <w:rPr>
          <w:rFonts w:cs="Times New Roman"/>
          <w:noProof/>
          <w:szCs w:val="24"/>
        </w:rPr>
        <w:t>be introduced</w:t>
      </w:r>
      <w:r w:rsidRPr="004F3BDC">
        <w:rPr>
          <w:rFonts w:cs="Times New Roman"/>
          <w:szCs w:val="24"/>
        </w:rPr>
        <w:t xml:space="preserve"> while establishing new roadside vegetation thus helps to bring pollinators throughout the growing seasons. For instance, monarch butterflies, are known for their unusual long-distance seasonal movement, depend on milkweed species as host plants (</w:t>
      </w:r>
      <w:r w:rsidR="0016209C">
        <w:rPr>
          <w:rFonts w:cs="Times New Roman"/>
          <w:i/>
          <w:szCs w:val="24"/>
        </w:rPr>
        <w:t>46</w:t>
      </w:r>
      <w:r w:rsidRPr="004F3BDC">
        <w:rPr>
          <w:rFonts w:cs="Times New Roman"/>
          <w:szCs w:val="24"/>
        </w:rPr>
        <w:t xml:space="preserve">). Monarch butterflies have been declining over the last fifteen years. Decreased quantities of milkweeds over the butterfly's breeding range, especially inside agricultural fields, are likely adding to their </w:t>
      </w:r>
      <w:r w:rsidR="0050768C" w:rsidRPr="004F3BDC">
        <w:rPr>
          <w:rFonts w:cs="Times New Roman"/>
          <w:szCs w:val="24"/>
        </w:rPr>
        <w:t>de</w:t>
      </w:r>
      <w:r w:rsidR="0050768C">
        <w:rPr>
          <w:rFonts w:cs="Times New Roman"/>
          <w:szCs w:val="24"/>
        </w:rPr>
        <w:t>cline</w:t>
      </w:r>
      <w:r w:rsidRPr="004F3BDC">
        <w:rPr>
          <w:rFonts w:cs="Times New Roman"/>
          <w:szCs w:val="24"/>
        </w:rPr>
        <w:t>. Planting milkweeds along roadsides can reestablish monarch breeding habitat, including along migration courses.</w:t>
      </w:r>
    </w:p>
    <w:p w14:paraId="083162D1" w14:textId="77777777" w:rsidR="00567947" w:rsidRPr="004F3BDC" w:rsidRDefault="00567947" w:rsidP="00567947">
      <w:pPr>
        <w:autoSpaceDE w:val="0"/>
        <w:autoSpaceDN w:val="0"/>
        <w:adjustRightInd w:val="0"/>
        <w:ind w:firstLine="0"/>
        <w:jc w:val="both"/>
        <w:rPr>
          <w:rFonts w:cs="Times New Roman"/>
          <w:szCs w:val="24"/>
        </w:rPr>
      </w:pPr>
    </w:p>
    <w:p w14:paraId="3BD736B2" w14:textId="27D92BF4" w:rsidR="00567947" w:rsidRDefault="001B096B" w:rsidP="00C267C1">
      <w:pPr>
        <w:autoSpaceDE w:val="0"/>
        <w:autoSpaceDN w:val="0"/>
        <w:adjustRightInd w:val="0"/>
        <w:ind w:firstLine="360"/>
        <w:rPr>
          <w:rFonts w:cs="Times New Roman"/>
          <w:szCs w:val="24"/>
        </w:rPr>
      </w:pPr>
      <w:r>
        <w:rPr>
          <w:rFonts w:cs="Times New Roman"/>
          <w:szCs w:val="24"/>
        </w:rPr>
        <w:t xml:space="preserve">     </w:t>
      </w:r>
      <w:r w:rsidR="00567947" w:rsidRPr="004F3BDC">
        <w:rPr>
          <w:rFonts w:cs="Times New Roman"/>
          <w:szCs w:val="24"/>
        </w:rPr>
        <w:t>Roadsides can be of favorable to pollinators. Florida State Department of Transportation</w:t>
      </w:r>
      <w:r w:rsidR="004E2D6E">
        <w:rPr>
          <w:rFonts w:cs="Times New Roman"/>
          <w:szCs w:val="24"/>
        </w:rPr>
        <w:t xml:space="preserve"> </w:t>
      </w:r>
      <w:r w:rsidR="00567947" w:rsidRPr="004F3BDC">
        <w:rPr>
          <w:rFonts w:cs="Times New Roman"/>
          <w:szCs w:val="24"/>
        </w:rPr>
        <w:t>conducted a project addressing the problem of reduction in number of pollinators (</w:t>
      </w:r>
      <w:r w:rsidR="002D7DBE">
        <w:rPr>
          <w:rFonts w:cs="Times New Roman"/>
          <w:i/>
          <w:szCs w:val="24"/>
        </w:rPr>
        <w:t>46</w:t>
      </w:r>
      <w:r w:rsidR="00567947" w:rsidRPr="004F3BDC">
        <w:rPr>
          <w:rFonts w:cs="Times New Roman"/>
          <w:szCs w:val="24"/>
        </w:rPr>
        <w:t xml:space="preserve">). Pathogens, pesticides, and habitat loss ruin native pollinators. However, agriculture is the second greatest contributor to the state economy after tourism and approximately 100 essential crops rely upon pollinators. The goal of the project is promoting highway wildflower tourism and saving pollinators concurrently. Roadside administrators can build up an efficient procedure for vegetation management addressing safe roadway and habitat for pollinators. </w:t>
      </w:r>
    </w:p>
    <w:p w14:paraId="517802E3" w14:textId="451D4A8C" w:rsidR="0050768C" w:rsidRDefault="0050768C" w:rsidP="00C267C1">
      <w:pPr>
        <w:autoSpaceDE w:val="0"/>
        <w:autoSpaceDN w:val="0"/>
        <w:adjustRightInd w:val="0"/>
        <w:ind w:firstLine="360"/>
        <w:rPr>
          <w:rFonts w:cs="Times New Roman"/>
          <w:szCs w:val="24"/>
        </w:rPr>
      </w:pPr>
    </w:p>
    <w:p w14:paraId="0FC1C683" w14:textId="5C365D61" w:rsidR="0050768C" w:rsidRPr="004F3BDC" w:rsidRDefault="0050768C" w:rsidP="00C267C1">
      <w:pPr>
        <w:autoSpaceDE w:val="0"/>
        <w:autoSpaceDN w:val="0"/>
        <w:adjustRightInd w:val="0"/>
        <w:ind w:firstLine="360"/>
        <w:rPr>
          <w:rFonts w:cs="Times New Roman"/>
          <w:szCs w:val="24"/>
        </w:rPr>
      </w:pPr>
      <w:r>
        <w:rPr>
          <w:rFonts w:cs="Times New Roman"/>
          <w:szCs w:val="24"/>
        </w:rPr>
        <w:t>A review of DOT websites and documents show</w:t>
      </w:r>
      <w:r w:rsidR="00245106">
        <w:rPr>
          <w:rFonts w:cs="Times New Roman"/>
          <w:szCs w:val="24"/>
        </w:rPr>
        <w:t>s</w:t>
      </w:r>
      <w:r>
        <w:rPr>
          <w:rFonts w:cs="Times New Roman"/>
          <w:szCs w:val="24"/>
        </w:rPr>
        <w:t xml:space="preserve"> that 82% have some form of wildflower and/or pollinator-friendly program within their agency. </w:t>
      </w:r>
      <w:r w:rsidR="00245106">
        <w:rPr>
          <w:rFonts w:cs="Times New Roman"/>
          <w:szCs w:val="24"/>
        </w:rPr>
        <w:t xml:space="preserve">These programs often include reduced mowing to accommodate wildflower season and minimal or no chemical treatments. </w:t>
      </w:r>
      <w:r>
        <w:rPr>
          <w:rFonts w:cs="Times New Roman"/>
          <w:szCs w:val="24"/>
        </w:rPr>
        <w:t>Many DOTs have teamed with other state agencies</w:t>
      </w:r>
      <w:r w:rsidR="00245106">
        <w:rPr>
          <w:rFonts w:cs="Times New Roman"/>
          <w:szCs w:val="24"/>
        </w:rPr>
        <w:t xml:space="preserve"> such as Department of Agriculture, U.S. Fish and Wildlife, etc.</w:t>
      </w:r>
      <w:r>
        <w:rPr>
          <w:rFonts w:cs="Times New Roman"/>
          <w:szCs w:val="24"/>
        </w:rPr>
        <w:t xml:space="preserve"> and volunteer groups in an effort to promote, establish and maintain the roadsides for pollinators</w:t>
      </w:r>
      <w:r w:rsidR="00245106">
        <w:rPr>
          <w:rFonts w:cs="Times New Roman"/>
          <w:szCs w:val="24"/>
        </w:rPr>
        <w:t xml:space="preserve"> and other wildlife</w:t>
      </w:r>
      <w:r>
        <w:rPr>
          <w:rFonts w:cs="Times New Roman"/>
          <w:szCs w:val="24"/>
        </w:rPr>
        <w:t>.</w:t>
      </w:r>
      <w:r w:rsidR="00D97BBC">
        <w:rPr>
          <w:rFonts w:cs="Times New Roman"/>
          <w:szCs w:val="24"/>
        </w:rPr>
        <w:t xml:space="preserve"> A growing trend is the placement of signage in pollinator and/or wildlife habitat restoration areas. These signs are used as outreach for the DOTs programs and as reminders to maintenance personnel for mowing practices. Figure 4 shows examples of these signs for </w:t>
      </w:r>
      <w:r w:rsidR="00ED498D">
        <w:rPr>
          <w:rFonts w:cs="Times New Roman"/>
          <w:szCs w:val="24"/>
        </w:rPr>
        <w:t xml:space="preserve">Connecticut, </w:t>
      </w:r>
      <w:r w:rsidR="006B4A05">
        <w:rPr>
          <w:rFonts w:cs="Times New Roman"/>
          <w:szCs w:val="24"/>
        </w:rPr>
        <w:t xml:space="preserve">Indiana, Minnesota, and </w:t>
      </w:r>
      <w:r w:rsidR="00ED498D">
        <w:rPr>
          <w:rFonts w:cs="Times New Roman"/>
          <w:szCs w:val="24"/>
        </w:rPr>
        <w:t>North Carolina.</w:t>
      </w:r>
    </w:p>
    <w:p w14:paraId="324904D7" w14:textId="651B03E6" w:rsidR="00ED498D" w:rsidRDefault="006B4A05" w:rsidP="006B4A05">
      <w:pPr>
        <w:pStyle w:val="ListParagraph"/>
        <w:keepNext/>
        <w:spacing w:before="240"/>
        <w:ind w:left="360" w:firstLine="0"/>
        <w:jc w:val="center"/>
      </w:pPr>
      <w:r>
        <w:rPr>
          <w:noProof/>
        </w:rPr>
        <w:lastRenderedPageBreak/>
        <w:drawing>
          <wp:inline distT="0" distB="0" distL="0" distR="0" wp14:anchorId="47AD950E" wp14:editId="7A568AE2">
            <wp:extent cx="5590540" cy="19627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90540" cy="1962785"/>
                    </a:xfrm>
                    <a:prstGeom prst="rect">
                      <a:avLst/>
                    </a:prstGeom>
                    <a:noFill/>
                  </pic:spPr>
                </pic:pic>
              </a:graphicData>
            </a:graphic>
          </wp:inline>
        </w:drawing>
      </w:r>
    </w:p>
    <w:p w14:paraId="4A5A1FDB" w14:textId="6A7700D2" w:rsidR="00567947" w:rsidRPr="004F3BDC" w:rsidRDefault="00ED498D" w:rsidP="006B4A05">
      <w:pPr>
        <w:pStyle w:val="Caption"/>
        <w:ind w:firstLine="0"/>
        <w:rPr>
          <w:szCs w:val="24"/>
        </w:rPr>
      </w:pPr>
      <w:bookmarkStart w:id="58" w:name="_Toc517351184"/>
      <w:r>
        <w:t xml:space="preserve">Figure </w:t>
      </w:r>
      <w:r w:rsidR="002372B4">
        <w:fldChar w:fldCharType="begin"/>
      </w:r>
      <w:r w:rsidR="002372B4">
        <w:instrText xml:space="preserve"> SEQ Figure \* ARABIC </w:instrText>
      </w:r>
      <w:r w:rsidR="002372B4">
        <w:fldChar w:fldCharType="separate"/>
      </w:r>
      <w:r w:rsidR="001562DB">
        <w:rPr>
          <w:noProof/>
        </w:rPr>
        <w:t>4</w:t>
      </w:r>
      <w:r w:rsidR="002372B4">
        <w:rPr>
          <w:noProof/>
        </w:rPr>
        <w:fldChar w:fldCharType="end"/>
      </w:r>
      <w:r>
        <w:t xml:space="preserve">. Roadside Signage for Connecticut, </w:t>
      </w:r>
      <w:r w:rsidR="006B4A05">
        <w:t>Indiana, Minnesota and North Carolina</w:t>
      </w:r>
      <w:r>
        <w:t>.</w:t>
      </w:r>
      <w:bookmarkEnd w:id="58"/>
    </w:p>
    <w:p w14:paraId="7E85028D" w14:textId="6F13512F" w:rsidR="00567947" w:rsidRPr="004F3BDC" w:rsidRDefault="00567947" w:rsidP="006B4A05">
      <w:pPr>
        <w:spacing w:before="240"/>
        <w:ind w:firstLine="0"/>
        <w:rPr>
          <w:rFonts w:cs="Times New Roman"/>
          <w:b/>
          <w:szCs w:val="24"/>
        </w:rPr>
      </w:pPr>
      <w:r w:rsidRPr="004F3BDC">
        <w:rPr>
          <w:rFonts w:cs="Times New Roman"/>
          <w:b/>
          <w:szCs w:val="24"/>
        </w:rPr>
        <w:t xml:space="preserve">Effect of Mowing Frequency </w:t>
      </w:r>
    </w:p>
    <w:p w14:paraId="4FBFCDF0" w14:textId="577C660A" w:rsidR="00567947" w:rsidRPr="004F3BDC" w:rsidRDefault="00567947" w:rsidP="00567947">
      <w:pPr>
        <w:ind w:firstLine="0"/>
        <w:rPr>
          <w:rFonts w:cs="Times New Roman"/>
          <w:b/>
          <w:szCs w:val="24"/>
        </w:rPr>
      </w:pPr>
    </w:p>
    <w:p w14:paraId="0C4C4DA0" w14:textId="019CF3A0" w:rsidR="00567947" w:rsidRPr="004F3BDC" w:rsidRDefault="00567947" w:rsidP="00567947">
      <w:pPr>
        <w:ind w:firstLine="0"/>
        <w:rPr>
          <w:rFonts w:cs="Times New Roman"/>
          <w:szCs w:val="24"/>
        </w:rPr>
      </w:pPr>
      <w:r w:rsidRPr="004F3BDC">
        <w:rPr>
          <w:rFonts w:cs="Times New Roman"/>
          <w:szCs w:val="24"/>
        </w:rPr>
        <w:t xml:space="preserve">Roadside mowing is one of the disturbances and has an impressive impact on vegetation's successional procedure. Mowing changes </w:t>
      </w:r>
      <w:r w:rsidRPr="004F3BDC">
        <w:rPr>
          <w:rFonts w:cs="Times New Roman"/>
          <w:noProof/>
          <w:szCs w:val="24"/>
        </w:rPr>
        <w:t>resource</w:t>
      </w:r>
      <w:r w:rsidRPr="004F3BDC">
        <w:rPr>
          <w:rFonts w:cs="Times New Roman"/>
          <w:szCs w:val="24"/>
        </w:rPr>
        <w:t xml:space="preserve"> allocation by way of changing the light regime, increasing carbon allocation, removing nutrients, and disturbing soils. However, it is difficult to make speculations regarding the results of mowing since the ecological attributes are not uniform over the roadside. The </w:t>
      </w:r>
      <w:r w:rsidRPr="004F3BDC">
        <w:rPr>
          <w:rFonts w:cs="Times New Roman"/>
          <w:noProof/>
          <w:szCs w:val="24"/>
        </w:rPr>
        <w:t>effect</w:t>
      </w:r>
      <w:r w:rsidRPr="004F3BDC">
        <w:rPr>
          <w:rFonts w:cs="Times New Roman"/>
          <w:szCs w:val="24"/>
        </w:rPr>
        <w:t xml:space="preserve"> of mowing on roadside vegetation largely depends on the temperature, amount of precipitation, the rate of human disturbance, various species characteristics, tolerance, the speed of growth, and the mowing regime (i.e., w</w:t>
      </w:r>
      <w:r w:rsidR="00563208" w:rsidRPr="004F3BDC">
        <w:rPr>
          <w:rFonts w:cs="Times New Roman"/>
          <w:szCs w:val="24"/>
        </w:rPr>
        <w:t>hen, how often, at what height)</w:t>
      </w:r>
      <w:r w:rsidRPr="004F3BDC">
        <w:rPr>
          <w:rFonts w:cs="Times New Roman"/>
          <w:szCs w:val="24"/>
        </w:rPr>
        <w:t>. A frequent mowing regime can generate an environment</w:t>
      </w:r>
      <w:r w:rsidR="005564C7">
        <w:rPr>
          <w:rFonts w:cs="Times New Roman"/>
          <w:szCs w:val="24"/>
        </w:rPr>
        <w:t>al</w:t>
      </w:r>
      <w:r w:rsidRPr="004F3BDC">
        <w:rPr>
          <w:rFonts w:cs="Times New Roman"/>
          <w:szCs w:val="24"/>
        </w:rPr>
        <w:t xml:space="preserve"> benefi</w:t>
      </w:r>
      <w:r w:rsidR="005564C7">
        <w:rPr>
          <w:rFonts w:cs="Times New Roman"/>
          <w:szCs w:val="24"/>
        </w:rPr>
        <w:t>t</w:t>
      </w:r>
      <w:r w:rsidRPr="004F3BDC">
        <w:rPr>
          <w:rFonts w:cs="Times New Roman"/>
          <w:szCs w:val="24"/>
        </w:rPr>
        <w:t xml:space="preserve"> to a particular grass species which cannot endure shade; however, has a remarkable resistance to unsettling influence. This particular feature can result in either the enhancement of the existing dominant species or their elimination. This outcome can prompt more differing natural surroundings and trigger the predominance of another species.</w:t>
      </w:r>
    </w:p>
    <w:p w14:paraId="664ABA01" w14:textId="54A160F0" w:rsidR="00567947" w:rsidRPr="004F3BDC" w:rsidRDefault="00567947" w:rsidP="00567947">
      <w:pPr>
        <w:ind w:firstLine="0"/>
        <w:rPr>
          <w:rFonts w:cs="Times New Roman"/>
          <w:szCs w:val="24"/>
        </w:rPr>
      </w:pPr>
    </w:p>
    <w:p w14:paraId="5BCEB21F" w14:textId="39612F07" w:rsidR="00567947" w:rsidRPr="004F3BDC" w:rsidRDefault="00567947" w:rsidP="001B096B">
      <w:pPr>
        <w:rPr>
          <w:rFonts w:cs="Times New Roman"/>
          <w:szCs w:val="24"/>
        </w:rPr>
      </w:pPr>
      <w:r w:rsidRPr="004F3BDC">
        <w:rPr>
          <w:rFonts w:cs="Times New Roman"/>
          <w:szCs w:val="24"/>
        </w:rPr>
        <w:t xml:space="preserve">Roadside ecosystems </w:t>
      </w:r>
      <w:r w:rsidRPr="004F3BDC">
        <w:rPr>
          <w:rFonts w:cs="Times New Roman"/>
          <w:noProof/>
          <w:szCs w:val="24"/>
        </w:rPr>
        <w:t>are studied</w:t>
      </w:r>
      <w:r w:rsidRPr="004F3BDC">
        <w:rPr>
          <w:rFonts w:cs="Times New Roman"/>
          <w:szCs w:val="24"/>
        </w:rPr>
        <w:t xml:space="preserve"> at great length for how they should provide motorist safety, but rarely funded to study some essential ecological functions, i.e., water filtration, carbon storage, and wildlife habitat. Reduc</w:t>
      </w:r>
      <w:r w:rsidR="005564C7">
        <w:rPr>
          <w:rFonts w:cs="Times New Roman"/>
          <w:szCs w:val="24"/>
        </w:rPr>
        <w:t>ed</w:t>
      </w:r>
      <w:r w:rsidRPr="004F3BDC">
        <w:rPr>
          <w:rFonts w:cs="Times New Roman"/>
          <w:szCs w:val="24"/>
        </w:rPr>
        <w:t xml:space="preserve"> roadside mowing </w:t>
      </w:r>
      <w:r w:rsidR="005564C7">
        <w:rPr>
          <w:rFonts w:cs="Times New Roman"/>
          <w:szCs w:val="24"/>
        </w:rPr>
        <w:t>can enhance</w:t>
      </w:r>
      <w:r w:rsidR="005564C7" w:rsidRPr="004F3BDC">
        <w:rPr>
          <w:rFonts w:cs="Times New Roman"/>
          <w:szCs w:val="24"/>
        </w:rPr>
        <w:t xml:space="preserve"> </w:t>
      </w:r>
      <w:r w:rsidRPr="004F3BDC">
        <w:rPr>
          <w:rFonts w:cs="Times New Roman"/>
          <w:szCs w:val="24"/>
        </w:rPr>
        <w:t>native habitat, saves money, reduces CO</w:t>
      </w:r>
      <w:r w:rsidRPr="004F3BDC">
        <w:rPr>
          <w:rFonts w:cs="Times New Roman"/>
          <w:szCs w:val="24"/>
          <w:vertAlign w:val="subscript"/>
        </w:rPr>
        <w:t>2</w:t>
      </w:r>
      <w:r w:rsidRPr="004F3BDC">
        <w:rPr>
          <w:rFonts w:cs="Times New Roman"/>
          <w:szCs w:val="24"/>
        </w:rPr>
        <w:t xml:space="preserve"> emission, and overcomes habitat fragmentation; however, transitioning to a reduced mowing regimen raises concerns about the potential proliferation of invasive plants. Areas where mowing has </w:t>
      </w:r>
      <w:r w:rsidRPr="004F3BDC">
        <w:rPr>
          <w:rFonts w:cs="Times New Roman"/>
          <w:noProof/>
          <w:szCs w:val="24"/>
        </w:rPr>
        <w:t>been limited</w:t>
      </w:r>
      <w:r w:rsidRPr="004F3BDC">
        <w:rPr>
          <w:rFonts w:cs="Times New Roman"/>
          <w:szCs w:val="24"/>
        </w:rPr>
        <w:t xml:space="preserve"> or waived</w:t>
      </w:r>
      <w:r w:rsidR="005564C7">
        <w:rPr>
          <w:rFonts w:cs="Times New Roman"/>
          <w:szCs w:val="24"/>
        </w:rPr>
        <w:t xml:space="preserve"> are</w:t>
      </w:r>
      <w:r w:rsidRPr="004F3BDC">
        <w:rPr>
          <w:rFonts w:cs="Times New Roman"/>
          <w:szCs w:val="24"/>
        </w:rPr>
        <w:t xml:space="preserve"> often assumed to lead to an increase in invasive plant colonization. A study </w:t>
      </w:r>
      <w:r w:rsidR="005564C7">
        <w:rPr>
          <w:rFonts w:cs="Times New Roman"/>
          <w:szCs w:val="24"/>
        </w:rPr>
        <w:t xml:space="preserve">was </w:t>
      </w:r>
      <w:r w:rsidRPr="004F3BDC">
        <w:rPr>
          <w:rFonts w:cs="Times New Roman"/>
          <w:szCs w:val="24"/>
        </w:rPr>
        <w:t>done in Rohde Island to monitor storm</w:t>
      </w:r>
      <w:r w:rsidR="0077141E" w:rsidRPr="004F3BDC">
        <w:rPr>
          <w:rFonts w:cs="Times New Roman"/>
          <w:szCs w:val="24"/>
        </w:rPr>
        <w:t xml:space="preserve"> </w:t>
      </w:r>
      <w:r w:rsidRPr="004F3BDC">
        <w:rPr>
          <w:rFonts w:cs="Times New Roman"/>
          <w:szCs w:val="24"/>
        </w:rPr>
        <w:t>water filtration and invasive plant colonization in reduced or eliminated mowing areas to see if the ecosystem services were affected by this change in management</w:t>
      </w:r>
      <w:r w:rsidR="00052930" w:rsidRPr="004F3BDC">
        <w:rPr>
          <w:rFonts w:cs="Times New Roman"/>
          <w:szCs w:val="24"/>
        </w:rPr>
        <w:t xml:space="preserve"> (</w:t>
      </w:r>
      <w:r w:rsidR="002D7DBE">
        <w:rPr>
          <w:rFonts w:cs="Times New Roman"/>
          <w:i/>
          <w:szCs w:val="24"/>
        </w:rPr>
        <w:t>47</w:t>
      </w:r>
      <w:r w:rsidR="00052930" w:rsidRPr="004F3BDC">
        <w:rPr>
          <w:rFonts w:cs="Times New Roman"/>
          <w:szCs w:val="24"/>
        </w:rPr>
        <w:t>)</w:t>
      </w:r>
      <w:r w:rsidRPr="004F3BDC">
        <w:rPr>
          <w:rFonts w:cs="Times New Roman"/>
          <w:szCs w:val="24"/>
        </w:rPr>
        <w:t xml:space="preserve">. Researchers studied types of roadside ecosystems—forested, early successional, and frequently mowed grasslands— under three types of vegetation management— never </w:t>
      </w:r>
      <w:r w:rsidRPr="004F3BDC">
        <w:rPr>
          <w:rFonts w:cs="Times New Roman"/>
          <w:noProof/>
          <w:szCs w:val="24"/>
        </w:rPr>
        <w:t>harvested</w:t>
      </w:r>
      <w:r w:rsidRPr="004F3BDC">
        <w:rPr>
          <w:rFonts w:cs="Times New Roman"/>
          <w:szCs w:val="24"/>
        </w:rPr>
        <w:t xml:space="preserve">, reduce mowed and </w:t>
      </w:r>
      <w:r w:rsidRPr="004F3BDC">
        <w:rPr>
          <w:rFonts w:cs="Times New Roman"/>
          <w:noProof/>
          <w:szCs w:val="24"/>
        </w:rPr>
        <w:t>entirely</w:t>
      </w:r>
      <w:r w:rsidRPr="004F3BDC">
        <w:rPr>
          <w:rFonts w:cs="Times New Roman"/>
          <w:szCs w:val="24"/>
        </w:rPr>
        <w:t xml:space="preserve"> mowed. The result shows never </w:t>
      </w:r>
      <w:r w:rsidRPr="004F3BDC">
        <w:rPr>
          <w:rFonts w:cs="Times New Roman"/>
          <w:noProof/>
          <w:szCs w:val="24"/>
        </w:rPr>
        <w:t>mowed</w:t>
      </w:r>
      <w:r w:rsidRPr="004F3BDC">
        <w:rPr>
          <w:rFonts w:cs="Times New Roman"/>
          <w:szCs w:val="24"/>
        </w:rPr>
        <w:t xml:space="preserve"> roadside areas have the highest native plant biodiversity and roadsides that fostered higher natural richness tended to have lower introduced</w:t>
      </w:r>
      <w:r w:rsidR="0077141E" w:rsidRPr="004F3BDC">
        <w:rPr>
          <w:rFonts w:cs="Times New Roman"/>
          <w:szCs w:val="24"/>
        </w:rPr>
        <w:t xml:space="preserve"> </w:t>
      </w:r>
      <w:r w:rsidRPr="004F3BDC">
        <w:rPr>
          <w:rFonts w:cs="Times New Roman"/>
          <w:szCs w:val="24"/>
        </w:rPr>
        <w:t xml:space="preserve">(non-native) species diversity. Additionally, change in mowing frequency has the potential to slow the flow of runoff, increasing absorption in roadsides and resulting in less </w:t>
      </w:r>
      <w:r w:rsidRPr="004F3BDC">
        <w:rPr>
          <w:rFonts w:cs="Times New Roman"/>
          <w:noProof/>
          <w:szCs w:val="24"/>
        </w:rPr>
        <w:t>runoff</w:t>
      </w:r>
      <w:r w:rsidRPr="004F3BDC">
        <w:rPr>
          <w:rFonts w:cs="Times New Roman"/>
          <w:szCs w:val="24"/>
        </w:rPr>
        <w:t xml:space="preserve"> entering surrounding wetlands and croplands.</w:t>
      </w:r>
    </w:p>
    <w:p w14:paraId="23942F79" w14:textId="77777777" w:rsidR="00567947" w:rsidRPr="004F3BDC" w:rsidRDefault="00567947" w:rsidP="00567947">
      <w:pPr>
        <w:ind w:firstLine="0"/>
        <w:rPr>
          <w:rFonts w:cs="Times New Roman"/>
          <w:szCs w:val="24"/>
        </w:rPr>
      </w:pPr>
    </w:p>
    <w:p w14:paraId="06EDF121" w14:textId="3A667C8E" w:rsidR="00567947" w:rsidRPr="004F3BDC" w:rsidRDefault="00567947" w:rsidP="001B096B">
      <w:pPr>
        <w:autoSpaceDE w:val="0"/>
        <w:autoSpaceDN w:val="0"/>
        <w:adjustRightInd w:val="0"/>
        <w:rPr>
          <w:rFonts w:cs="Times New Roman"/>
          <w:szCs w:val="24"/>
        </w:rPr>
      </w:pPr>
      <w:r w:rsidRPr="004F3BDC">
        <w:rPr>
          <w:rFonts w:cs="Times New Roman"/>
          <w:szCs w:val="24"/>
        </w:rPr>
        <w:lastRenderedPageBreak/>
        <w:t>Mississippi Department of Transportation (M</w:t>
      </w:r>
      <w:r w:rsidR="002D7DBE">
        <w:rPr>
          <w:rFonts w:cs="Times New Roman"/>
          <w:szCs w:val="24"/>
        </w:rPr>
        <w:t>S</w:t>
      </w:r>
      <w:r w:rsidRPr="004F3BDC">
        <w:rPr>
          <w:rFonts w:cs="Times New Roman"/>
          <w:szCs w:val="24"/>
        </w:rPr>
        <w:t xml:space="preserve">DOT) assessed the changes in native and non-native plant communities, the presence of wildlife (e.g., deer) on roadways, and public perception due to </w:t>
      </w:r>
      <w:r w:rsidRPr="004F3BDC">
        <w:rPr>
          <w:rFonts w:cs="Times New Roman"/>
          <w:noProof/>
          <w:szCs w:val="24"/>
        </w:rPr>
        <w:t>changes</w:t>
      </w:r>
      <w:r w:rsidRPr="004F3BDC">
        <w:rPr>
          <w:rFonts w:cs="Times New Roman"/>
          <w:szCs w:val="24"/>
        </w:rPr>
        <w:t xml:space="preserve"> in mowing frequencies on roadside vegetation (</w:t>
      </w:r>
      <w:r w:rsidR="002D7DBE">
        <w:rPr>
          <w:rFonts w:cs="Times New Roman"/>
          <w:i/>
          <w:szCs w:val="24"/>
        </w:rPr>
        <w:t>48</w:t>
      </w:r>
      <w:r w:rsidRPr="004F3BDC">
        <w:rPr>
          <w:rFonts w:cs="Times New Roman"/>
          <w:szCs w:val="24"/>
        </w:rPr>
        <w:t xml:space="preserve">). No critical contrast could </w:t>
      </w:r>
      <w:r w:rsidRPr="004F3BDC">
        <w:rPr>
          <w:rFonts w:cs="Times New Roman"/>
          <w:noProof/>
          <w:szCs w:val="24"/>
        </w:rPr>
        <w:t>be identified</w:t>
      </w:r>
      <w:r w:rsidRPr="004F3BDC">
        <w:rPr>
          <w:rFonts w:cs="Times New Roman"/>
          <w:szCs w:val="24"/>
        </w:rPr>
        <w:t xml:space="preserve"> in the height of </w:t>
      </w:r>
      <w:r w:rsidRPr="004F3BDC">
        <w:rPr>
          <w:rFonts w:cs="Times New Roman"/>
          <w:noProof/>
          <w:szCs w:val="24"/>
        </w:rPr>
        <w:t>plant</w:t>
      </w:r>
      <w:r w:rsidRPr="004F3BDC">
        <w:rPr>
          <w:rFonts w:cs="Times New Roman"/>
          <w:szCs w:val="24"/>
        </w:rPr>
        <w:t xml:space="preserve"> three weeks after each mowing between control plots that </w:t>
      </w:r>
      <w:r w:rsidRPr="004F3BDC">
        <w:rPr>
          <w:rFonts w:cs="Times New Roman"/>
          <w:noProof/>
          <w:szCs w:val="24"/>
        </w:rPr>
        <w:t>were harvested</w:t>
      </w:r>
      <w:r w:rsidRPr="004F3BDC">
        <w:rPr>
          <w:rFonts w:cs="Times New Roman"/>
          <w:szCs w:val="24"/>
        </w:rPr>
        <w:t xml:space="preserve"> four times per year and </w:t>
      </w:r>
      <w:r w:rsidRPr="004F3BDC">
        <w:rPr>
          <w:rFonts w:cs="Times New Roman"/>
          <w:noProof/>
          <w:szCs w:val="24"/>
        </w:rPr>
        <w:t>plots</w:t>
      </w:r>
      <w:r w:rsidRPr="004F3BDC">
        <w:rPr>
          <w:rFonts w:cs="Times New Roman"/>
          <w:szCs w:val="24"/>
        </w:rPr>
        <w:t xml:space="preserve"> mowed only once in respective uplands or lowlands near bridges. However, the result shows an increase in native plants in annually </w:t>
      </w:r>
      <w:r w:rsidRPr="004F3BDC">
        <w:rPr>
          <w:rFonts w:cs="Times New Roman"/>
          <w:noProof/>
          <w:szCs w:val="24"/>
        </w:rPr>
        <w:t>mowed</w:t>
      </w:r>
      <w:r w:rsidRPr="004F3BDC">
        <w:rPr>
          <w:rFonts w:cs="Times New Roman"/>
          <w:szCs w:val="24"/>
        </w:rPr>
        <w:t xml:space="preserve"> plots and an uptick in the number of deer infrequently </w:t>
      </w:r>
      <w:r w:rsidRPr="004F3BDC">
        <w:rPr>
          <w:rFonts w:cs="Times New Roman"/>
          <w:noProof/>
          <w:szCs w:val="24"/>
        </w:rPr>
        <w:t>harvested</w:t>
      </w:r>
      <w:r w:rsidRPr="004F3BDC">
        <w:rPr>
          <w:rFonts w:cs="Times New Roman"/>
          <w:szCs w:val="24"/>
        </w:rPr>
        <w:t xml:space="preserve"> plots extensively seeded with clovers and vetches as well. Public perception review discovered fanatical support for wildflowers on roadsides yet distast</w:t>
      </w:r>
      <w:r w:rsidR="00EF27D1">
        <w:rPr>
          <w:rFonts w:cs="Times New Roman"/>
          <w:szCs w:val="24"/>
        </w:rPr>
        <w:t>e</w:t>
      </w:r>
      <w:r w:rsidRPr="004F3BDC">
        <w:rPr>
          <w:rFonts w:cs="Times New Roman"/>
          <w:szCs w:val="24"/>
        </w:rPr>
        <w:t xml:space="preserve"> for litter. The public would agree to </w:t>
      </w:r>
      <w:r w:rsidR="002D7DBE">
        <w:rPr>
          <w:rFonts w:cs="Times New Roman"/>
          <w:szCs w:val="24"/>
        </w:rPr>
        <w:t>less</w:t>
      </w:r>
      <w:r w:rsidR="002D7DBE" w:rsidRPr="004F3BDC">
        <w:rPr>
          <w:rFonts w:cs="Times New Roman"/>
          <w:szCs w:val="24"/>
        </w:rPr>
        <w:t xml:space="preserve"> </w:t>
      </w:r>
      <w:r w:rsidRPr="004F3BDC">
        <w:rPr>
          <w:rFonts w:cs="Times New Roman"/>
          <w:szCs w:val="24"/>
        </w:rPr>
        <w:t>mow</w:t>
      </w:r>
      <w:r w:rsidR="002D7DBE">
        <w:rPr>
          <w:rFonts w:cs="Times New Roman"/>
          <w:szCs w:val="24"/>
        </w:rPr>
        <w:t>ing of the</w:t>
      </w:r>
      <w:r w:rsidRPr="004F3BDC">
        <w:rPr>
          <w:rFonts w:cs="Times New Roman"/>
          <w:szCs w:val="24"/>
        </w:rPr>
        <w:t xml:space="preserve"> ROW if it saves money, makes the roads safer and hides the litter. </w:t>
      </w:r>
    </w:p>
    <w:p w14:paraId="71482CFE" w14:textId="77777777" w:rsidR="00567947" w:rsidRPr="004F3BDC" w:rsidRDefault="00567947" w:rsidP="00567947">
      <w:pPr>
        <w:autoSpaceDE w:val="0"/>
        <w:autoSpaceDN w:val="0"/>
        <w:adjustRightInd w:val="0"/>
        <w:ind w:firstLine="0"/>
        <w:rPr>
          <w:rFonts w:cs="Times New Roman"/>
          <w:b/>
          <w:szCs w:val="24"/>
        </w:rPr>
      </w:pPr>
    </w:p>
    <w:p w14:paraId="78F2FA57" w14:textId="5EB1735F" w:rsidR="00567947" w:rsidRPr="004F3BDC" w:rsidRDefault="00567947" w:rsidP="001B096B">
      <w:pPr>
        <w:autoSpaceDE w:val="0"/>
        <w:autoSpaceDN w:val="0"/>
        <w:adjustRightInd w:val="0"/>
        <w:rPr>
          <w:rFonts w:cs="Times New Roman"/>
          <w:szCs w:val="24"/>
        </w:rPr>
      </w:pPr>
      <w:r w:rsidRPr="004F3BDC">
        <w:rPr>
          <w:rFonts w:cs="Times New Roman"/>
          <w:szCs w:val="24"/>
        </w:rPr>
        <w:t>In Arizona, planners avoid species known as “ice cream species” that may pull in elk on the roads (</w:t>
      </w:r>
      <w:r w:rsidR="002D7DBE">
        <w:rPr>
          <w:rFonts w:cs="Times New Roman"/>
          <w:i/>
          <w:szCs w:val="24"/>
        </w:rPr>
        <w:t>46</w:t>
      </w:r>
      <w:r w:rsidRPr="004F3BDC">
        <w:rPr>
          <w:rFonts w:cs="Times New Roman"/>
          <w:szCs w:val="24"/>
        </w:rPr>
        <w:t>). M</w:t>
      </w:r>
      <w:r w:rsidR="002D7DBE">
        <w:rPr>
          <w:rFonts w:cs="Times New Roman"/>
          <w:szCs w:val="24"/>
        </w:rPr>
        <w:t>S</w:t>
      </w:r>
      <w:r w:rsidRPr="004F3BDC">
        <w:rPr>
          <w:rFonts w:cs="Times New Roman"/>
          <w:szCs w:val="24"/>
        </w:rPr>
        <w:t xml:space="preserve">DOT assessed that more than 10M of savings is conceivable if mowing is reduced to once every year in late fall after seed set. Virginia spared $20M in 2009 by cutting its roadside mowing in half. However, budget constraints influence projects to create naturalized roadsides — Minnesota, for instance, cut $50,000 for its </w:t>
      </w:r>
      <w:r w:rsidR="00052930" w:rsidRPr="004F3BDC">
        <w:rPr>
          <w:rFonts w:cs="Times New Roman"/>
          <w:szCs w:val="24"/>
        </w:rPr>
        <w:t xml:space="preserve">roadside seed-acquiring program. </w:t>
      </w:r>
      <w:r w:rsidRPr="004F3BDC">
        <w:rPr>
          <w:rFonts w:cs="Times New Roman"/>
          <w:szCs w:val="24"/>
        </w:rPr>
        <w:t>Ability to grow native fauna and encourage wildlife to pollinate highly depend on the mowing season, seed diversity, and human intervention during ecosystem development. Therefore, a right balance of mowing frequency can increase passengers’ safety on the roadways while offering a stainable approach to preserve the roadside vegetation. Additionally, the simultaneous execution of a far-reaching education program would be necessary for the public to understand the restorations of natural beauty adjacent to the ROW thrive.</w:t>
      </w:r>
    </w:p>
    <w:p w14:paraId="1C7AD55E" w14:textId="77777777" w:rsidR="00567947" w:rsidRPr="004F3BDC" w:rsidRDefault="00567947" w:rsidP="00567947">
      <w:pPr>
        <w:ind w:firstLine="0"/>
        <w:rPr>
          <w:rFonts w:cs="Times New Roman"/>
          <w:szCs w:val="24"/>
        </w:rPr>
      </w:pPr>
    </w:p>
    <w:p w14:paraId="2F583112" w14:textId="77777777" w:rsidR="00567947" w:rsidRPr="004F3BDC" w:rsidRDefault="00567947" w:rsidP="00567947">
      <w:pPr>
        <w:pStyle w:val="Default"/>
        <w:rPr>
          <w:b/>
          <w:bCs/>
          <w:color w:val="auto"/>
        </w:rPr>
      </w:pPr>
      <w:r w:rsidRPr="004F3BDC">
        <w:rPr>
          <w:b/>
          <w:bCs/>
          <w:color w:val="auto"/>
        </w:rPr>
        <w:t>Reducing the Impacts of Herbicides</w:t>
      </w:r>
    </w:p>
    <w:p w14:paraId="655F42AC" w14:textId="77777777" w:rsidR="00567947" w:rsidRPr="004F3BDC" w:rsidRDefault="00567947" w:rsidP="00567947">
      <w:pPr>
        <w:pStyle w:val="Default"/>
        <w:rPr>
          <w:b/>
          <w:bCs/>
          <w:color w:val="auto"/>
        </w:rPr>
      </w:pPr>
    </w:p>
    <w:p w14:paraId="128DB719" w14:textId="7CFB1140" w:rsidR="00567947" w:rsidRPr="004F3BDC" w:rsidRDefault="00567947" w:rsidP="00567947">
      <w:pPr>
        <w:pStyle w:val="Default"/>
        <w:rPr>
          <w:color w:val="auto"/>
        </w:rPr>
      </w:pPr>
      <w:r w:rsidRPr="004F3BDC">
        <w:rPr>
          <w:color w:val="auto"/>
        </w:rPr>
        <w:t>Herbicides have significant effects on pollinators (</w:t>
      </w:r>
      <w:r w:rsidR="002D7DBE">
        <w:rPr>
          <w:i/>
          <w:color w:val="auto"/>
        </w:rPr>
        <w:t>36</w:t>
      </w:r>
      <w:r w:rsidRPr="004F3BDC">
        <w:rPr>
          <w:color w:val="auto"/>
        </w:rPr>
        <w:t>). Direct contact with herbicides can be deleterious to bees or butterflies. Experiments proved butterflies exposed to herbicides had diminished survivorship (</w:t>
      </w:r>
      <w:r w:rsidR="002D7DBE">
        <w:rPr>
          <w:i/>
          <w:color w:val="auto"/>
        </w:rPr>
        <w:t>49, 50</w:t>
      </w:r>
      <w:r w:rsidRPr="004F3BDC">
        <w:rPr>
          <w:color w:val="auto"/>
        </w:rPr>
        <w:t>). Herbicides indirectly cause harm to pollinators by destroying their source of food. The sudden elimination of host plants will make caterpillars starve, and the reduction of plants that give pollen and nectar will drive bees and butterflies to find new natural surroundings somewhere else. Use of herbicides is a useful tool for roadside vegetation management. However, it is vital to utilize herbicides cautiously to prevent the decline in species that use roadsides (e.g., monarch butterfly, karner blue butterfly) (</w:t>
      </w:r>
      <w:r w:rsidR="002D7DBE">
        <w:rPr>
          <w:i/>
          <w:color w:val="auto"/>
        </w:rPr>
        <w:t>36</w:t>
      </w:r>
      <w:r w:rsidRPr="004F3BDC">
        <w:rPr>
          <w:color w:val="auto"/>
        </w:rPr>
        <w:t>). Typically, a sprayer, weed wiper, or similar type of procedure is used to control the growth of the invasive plant. Broadcast spraying or pellet dispersal should be avoided so that large numbers of larval host plants or adult forage plants are not destroyed.</w:t>
      </w:r>
    </w:p>
    <w:p w14:paraId="61B60229" w14:textId="77777777" w:rsidR="00567947" w:rsidRPr="004F3BDC" w:rsidRDefault="00567947" w:rsidP="00567947">
      <w:pPr>
        <w:pStyle w:val="Default"/>
        <w:jc w:val="both"/>
        <w:rPr>
          <w:color w:val="auto"/>
        </w:rPr>
      </w:pPr>
    </w:p>
    <w:p w14:paraId="3C42DA39" w14:textId="643CA5D5" w:rsidR="008030CC" w:rsidRPr="004F3BDC" w:rsidRDefault="00567947" w:rsidP="001B096B">
      <w:pPr>
        <w:pStyle w:val="Default"/>
        <w:ind w:firstLine="720"/>
        <w:rPr>
          <w:color w:val="auto"/>
        </w:rPr>
      </w:pPr>
      <w:r w:rsidRPr="004F3BDC">
        <w:rPr>
          <w:color w:val="auto"/>
        </w:rPr>
        <w:t>Harvesting seeds in the fall season can be a way to reduce the cost. Limited use of herbicides, manual removal of woody plants, avoiding repeated mowing and blanket herbicide use</w:t>
      </w:r>
      <w:r w:rsidR="00052930" w:rsidRPr="004F3BDC">
        <w:rPr>
          <w:color w:val="auto"/>
        </w:rPr>
        <w:t xml:space="preserve"> </w:t>
      </w:r>
      <w:r w:rsidRPr="004F3BDC">
        <w:rPr>
          <w:color w:val="auto"/>
        </w:rPr>
        <w:t>reduce vegetation maintenance costs (</w:t>
      </w:r>
      <w:r w:rsidR="002D7DBE">
        <w:rPr>
          <w:i/>
          <w:color w:val="auto"/>
        </w:rPr>
        <w:t>50</w:t>
      </w:r>
      <w:r w:rsidRPr="004F3BDC">
        <w:rPr>
          <w:color w:val="auto"/>
        </w:rPr>
        <w:t xml:space="preserve">). Roadsides planted with native grasses and forbs reduce erosion, mowing frequency and use of herbicides, which leads to </w:t>
      </w:r>
      <w:r w:rsidR="00052930" w:rsidRPr="004F3BDC">
        <w:rPr>
          <w:color w:val="auto"/>
        </w:rPr>
        <w:t xml:space="preserve">cost </w:t>
      </w:r>
      <w:r w:rsidRPr="004F3BDC">
        <w:rPr>
          <w:color w:val="auto"/>
        </w:rPr>
        <w:t>savings (</w:t>
      </w:r>
      <w:r w:rsidR="002D7DBE">
        <w:rPr>
          <w:i/>
          <w:color w:val="auto"/>
        </w:rPr>
        <w:t>42</w:t>
      </w:r>
      <w:r w:rsidRPr="004F3BDC">
        <w:rPr>
          <w:color w:val="auto"/>
        </w:rPr>
        <w:t>).</w:t>
      </w:r>
      <w:r w:rsidR="001A3E6C" w:rsidRPr="004F3BDC">
        <w:rPr>
          <w:color w:val="auto"/>
        </w:rPr>
        <w:t xml:space="preserve"> </w:t>
      </w:r>
      <w:r w:rsidRPr="004F3BDC">
        <w:rPr>
          <w:color w:val="auto"/>
        </w:rPr>
        <w:t>Reduced storm</w:t>
      </w:r>
      <w:r w:rsidR="00052930" w:rsidRPr="004F3BDC">
        <w:rPr>
          <w:color w:val="auto"/>
        </w:rPr>
        <w:t xml:space="preserve"> </w:t>
      </w:r>
      <w:r w:rsidRPr="004F3BDC">
        <w:rPr>
          <w:color w:val="auto"/>
        </w:rPr>
        <w:t>water flow and reduced blowing snow due to native plantings are more difficult to calculate but also may likely produc</w:t>
      </w:r>
      <w:r w:rsidR="00052930" w:rsidRPr="004F3BDC">
        <w:rPr>
          <w:color w:val="auto"/>
        </w:rPr>
        <w:t>e savings</w:t>
      </w:r>
      <w:r w:rsidRPr="004F3BDC">
        <w:rPr>
          <w:color w:val="auto"/>
        </w:rPr>
        <w:t>.</w:t>
      </w:r>
    </w:p>
    <w:p w14:paraId="6F16CBDA" w14:textId="1C678A11" w:rsidR="006F28C8" w:rsidRPr="004F3BDC" w:rsidRDefault="006F28C8" w:rsidP="006F28C8">
      <w:pPr>
        <w:ind w:firstLine="0"/>
      </w:pPr>
    </w:p>
    <w:p w14:paraId="270B3AAE" w14:textId="5BF560DF" w:rsidR="002E18E6" w:rsidRPr="004F3BDC" w:rsidRDefault="002E18E6" w:rsidP="002E18E6">
      <w:pPr>
        <w:pStyle w:val="Heading2"/>
        <w:spacing w:before="120" w:after="120"/>
        <w:ind w:firstLine="0"/>
      </w:pPr>
      <w:bookmarkStart w:id="59" w:name="_Toc517421681"/>
      <w:r w:rsidRPr="004F3BDC">
        <w:lastRenderedPageBreak/>
        <w:t>MANAGEMENT</w:t>
      </w:r>
      <w:bookmarkEnd w:id="59"/>
      <w:r w:rsidRPr="004F3BDC">
        <w:t xml:space="preserve"> </w:t>
      </w:r>
    </w:p>
    <w:p w14:paraId="44D1236D" w14:textId="221DD90C" w:rsidR="00F237C1" w:rsidRPr="004F3BDC" w:rsidRDefault="00873F84" w:rsidP="002E18E6">
      <w:pPr>
        <w:ind w:firstLine="0"/>
      </w:pPr>
      <w:r w:rsidRPr="004F3BDC">
        <w:t xml:space="preserve">Well-maintained roadside vegetation provides a clear area for the errant vehicles to </w:t>
      </w:r>
      <w:r w:rsidR="00716782" w:rsidRPr="004F3BDC">
        <w:t xml:space="preserve">return </w:t>
      </w:r>
      <w:r w:rsidRPr="004F3BDC">
        <w:t xml:space="preserve">safely to the roadway. Clear zones also help </w:t>
      </w:r>
      <w:r w:rsidR="00156530" w:rsidRPr="004F3BDC">
        <w:t>the drivers</w:t>
      </w:r>
      <w:r w:rsidRPr="004F3BDC">
        <w:t xml:space="preserve"> see other vehicl</w:t>
      </w:r>
      <w:r w:rsidR="00794C2B" w:rsidRPr="004F3BDC">
        <w:t>es, traffic control devices, people and animals along the roadside. Safety</w:t>
      </w:r>
      <w:r w:rsidR="000D7BCC">
        <w:t>-</w:t>
      </w:r>
      <w:r w:rsidR="00156530" w:rsidRPr="004F3BDC">
        <w:t xml:space="preserve">related practices </w:t>
      </w:r>
      <w:r w:rsidR="00794C2B" w:rsidRPr="004F3BDC">
        <w:t xml:space="preserve">of roadside vegetation </w:t>
      </w:r>
      <w:r w:rsidR="00156530" w:rsidRPr="004F3BDC">
        <w:t>management process involve</w:t>
      </w:r>
      <w:r w:rsidR="00794C2B" w:rsidRPr="004F3BDC">
        <w:t xml:space="preserve"> removing the hazardous trees and branches, reduce standing water on roadways, reduce driver fatigue with variety of changing aesthetics, and reduce fire potential at pavement edge</w:t>
      </w:r>
      <w:r w:rsidR="00970492" w:rsidRPr="004F3BDC">
        <w:t xml:space="preserve">. </w:t>
      </w:r>
      <w:r w:rsidR="00F6038A" w:rsidRPr="004F3BDC">
        <w:t>Well-managed</w:t>
      </w:r>
      <w:r w:rsidR="00794C2B" w:rsidRPr="004F3BDC">
        <w:t xml:space="preserve"> roadside vegetation can help to increase the property values, and reduce the liab</w:t>
      </w:r>
      <w:r w:rsidR="00970492" w:rsidRPr="004F3BDC">
        <w:t>ility from visibility accidents</w:t>
      </w:r>
      <w:r w:rsidR="00820342" w:rsidRPr="004F3BDC">
        <w:t xml:space="preserve"> (</w:t>
      </w:r>
      <w:r w:rsidR="001B096B">
        <w:fldChar w:fldCharType="begin"/>
      </w:r>
      <w:r w:rsidR="001B096B">
        <w:instrText xml:space="preserve"> REF _Ref517079576 \h </w:instrText>
      </w:r>
      <w:r w:rsidR="001B096B">
        <w:fldChar w:fldCharType="separate"/>
      </w:r>
      <w:r w:rsidR="00FF3957">
        <w:t xml:space="preserve">Figure </w:t>
      </w:r>
      <w:r w:rsidR="001B096B">
        <w:fldChar w:fldCharType="end"/>
      </w:r>
      <w:r w:rsidR="001562DB">
        <w:t>5</w:t>
      </w:r>
      <w:r w:rsidR="00820342" w:rsidRPr="004F3BDC">
        <w:t>).</w:t>
      </w:r>
    </w:p>
    <w:p w14:paraId="3DC0D085" w14:textId="0D7AE41D" w:rsidR="00E34907" w:rsidRPr="004F3BDC" w:rsidRDefault="00E34907" w:rsidP="00E34907">
      <w:pPr>
        <w:ind w:firstLine="0"/>
      </w:pPr>
    </w:p>
    <w:tbl>
      <w:tblPr>
        <w:tblStyle w:val="TableGrid"/>
        <w:tblW w:w="0" w:type="auto"/>
        <w:tblLook w:val="04A0" w:firstRow="1" w:lastRow="0" w:firstColumn="1" w:lastColumn="0" w:noHBand="0" w:noVBand="1"/>
      </w:tblPr>
      <w:tblGrid>
        <w:gridCol w:w="6475"/>
        <w:gridCol w:w="2875"/>
      </w:tblGrid>
      <w:tr w:rsidR="00E34907" w:rsidRPr="004F3BDC" w14:paraId="472CE21E" w14:textId="77777777" w:rsidTr="00E34907">
        <w:trPr>
          <w:trHeight w:val="3347"/>
        </w:trPr>
        <w:tc>
          <w:tcPr>
            <w:tcW w:w="6475" w:type="dxa"/>
          </w:tcPr>
          <w:p w14:paraId="38210BA8" w14:textId="599DFBA1" w:rsidR="00E34907" w:rsidRPr="004F3BDC" w:rsidRDefault="00E34907" w:rsidP="00E34907">
            <w:pPr>
              <w:ind w:firstLine="0"/>
            </w:pPr>
            <w:r w:rsidRPr="004F3BDC">
              <w:rPr>
                <w:noProof/>
              </w:rPr>
              <w:drawing>
                <wp:inline distT="0" distB="0" distL="0" distR="0" wp14:anchorId="1CCB2BBA" wp14:editId="49F2FFE1">
                  <wp:extent cx="3670569" cy="2337759"/>
                  <wp:effectExtent l="0" t="0" r="6350" b="5715"/>
                  <wp:docPr id="8" name="Picture 8" descr="Figure 3 photo: The warning sign (circled) is only partially visible in the spring. By mid-summer, it will be completely hidden by vege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3 photo: The warning sign (circled) is only partially visible in the spring. By mid-summer, it will be completely hidden by vegetat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02356" cy="2358004"/>
                          </a:xfrm>
                          <a:prstGeom prst="rect">
                            <a:avLst/>
                          </a:prstGeom>
                          <a:noFill/>
                          <a:ln>
                            <a:noFill/>
                          </a:ln>
                        </pic:spPr>
                      </pic:pic>
                    </a:graphicData>
                  </a:graphic>
                </wp:inline>
              </w:drawing>
            </w:r>
          </w:p>
        </w:tc>
        <w:tc>
          <w:tcPr>
            <w:tcW w:w="2875" w:type="dxa"/>
          </w:tcPr>
          <w:p w14:paraId="66C8FA08" w14:textId="62FBD7FB" w:rsidR="00E34907" w:rsidRPr="004F3BDC" w:rsidRDefault="00E34907" w:rsidP="00E34907">
            <w:pPr>
              <w:ind w:firstLine="0"/>
            </w:pPr>
            <w:r w:rsidRPr="004F3BDC">
              <w:rPr>
                <w:noProof/>
              </w:rPr>
              <w:drawing>
                <wp:inline distT="0" distB="0" distL="0" distR="0" wp14:anchorId="72999D56" wp14:editId="0A4F3B06">
                  <wp:extent cx="1625600" cy="2247200"/>
                  <wp:effectExtent l="0" t="0" r="0" b="1270"/>
                  <wp:docPr id="18" name="Picture 18" descr="Figure 4. Photo. An object marker is shown obstructed by vege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hoto. An object marker is shown obstructed by vegeta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50955" cy="2282250"/>
                          </a:xfrm>
                          <a:prstGeom prst="rect">
                            <a:avLst/>
                          </a:prstGeom>
                          <a:noFill/>
                          <a:ln>
                            <a:noFill/>
                          </a:ln>
                        </pic:spPr>
                      </pic:pic>
                    </a:graphicData>
                  </a:graphic>
                </wp:inline>
              </w:drawing>
            </w:r>
          </w:p>
        </w:tc>
      </w:tr>
    </w:tbl>
    <w:p w14:paraId="1F95D1C9" w14:textId="3A376AF0" w:rsidR="00E34907" w:rsidRPr="004F3BDC" w:rsidRDefault="001B096B" w:rsidP="001B096B">
      <w:pPr>
        <w:pStyle w:val="Caption"/>
        <w:ind w:firstLine="0"/>
        <w:jc w:val="left"/>
      </w:pPr>
      <w:bookmarkStart w:id="60" w:name="_Ref517079576"/>
      <w:bookmarkStart w:id="61" w:name="_Toc517351185"/>
      <w:r>
        <w:t xml:space="preserve">Figure </w:t>
      </w:r>
      <w:r w:rsidR="002372B4">
        <w:fldChar w:fldCharType="begin"/>
      </w:r>
      <w:r w:rsidR="002372B4">
        <w:instrText xml:space="preserve"> SEQ Figure \* ARABIC </w:instrText>
      </w:r>
      <w:r w:rsidR="002372B4">
        <w:fldChar w:fldCharType="separate"/>
      </w:r>
      <w:r w:rsidR="001562DB">
        <w:rPr>
          <w:noProof/>
        </w:rPr>
        <w:t>5</w:t>
      </w:r>
      <w:r w:rsidR="002372B4">
        <w:rPr>
          <w:noProof/>
        </w:rPr>
        <w:fldChar w:fldCharType="end"/>
      </w:r>
      <w:bookmarkEnd w:id="60"/>
      <w:r>
        <w:t xml:space="preserve">. </w:t>
      </w:r>
      <w:r w:rsidR="00E34907" w:rsidRPr="004F3BDC">
        <w:t xml:space="preserve">Examples of </w:t>
      </w:r>
      <w:r w:rsidR="004F3BDC" w:rsidRPr="004F3BDC">
        <w:t>r</w:t>
      </w:r>
      <w:r w:rsidR="00E34907" w:rsidRPr="004F3BDC">
        <w:t xml:space="preserve">oadside </w:t>
      </w:r>
      <w:r w:rsidR="004F3BDC" w:rsidRPr="004F3BDC">
        <w:t>v</w:t>
      </w:r>
      <w:r w:rsidR="00E34907" w:rsidRPr="004F3BDC">
        <w:t xml:space="preserve">egetation </w:t>
      </w:r>
      <w:r w:rsidR="004F3BDC" w:rsidRPr="004F3BDC">
        <w:t>o</w:t>
      </w:r>
      <w:r w:rsidR="00E34907" w:rsidRPr="004F3BDC">
        <w:t xml:space="preserve">bstructing </w:t>
      </w:r>
      <w:r w:rsidR="004F3BDC" w:rsidRPr="004F3BDC">
        <w:t>t</w:t>
      </w:r>
      <w:r w:rsidR="00E34907" w:rsidRPr="004F3BDC">
        <w:t xml:space="preserve">raffic </w:t>
      </w:r>
      <w:r w:rsidR="004F3BDC" w:rsidRPr="004F3BDC">
        <w:t>s</w:t>
      </w:r>
      <w:r w:rsidR="00E34907" w:rsidRPr="004F3BDC">
        <w:t>igns</w:t>
      </w:r>
      <w:r w:rsidR="004F3BDC" w:rsidRPr="004F3BDC">
        <w:t xml:space="preserve"> (Source:</w:t>
      </w:r>
      <w:r w:rsidR="00813F3B">
        <w:t xml:space="preserve"> </w:t>
      </w:r>
      <w:r w:rsidR="002D7DBE">
        <w:t>51</w:t>
      </w:r>
      <w:r w:rsidR="004F3BDC" w:rsidRPr="004F3BDC">
        <w:t>)</w:t>
      </w:r>
      <w:r w:rsidR="00E34907" w:rsidRPr="004F3BDC">
        <w:t>.</w:t>
      </w:r>
      <w:bookmarkEnd w:id="61"/>
      <w:r w:rsidR="00E34907" w:rsidRPr="004F3BDC">
        <w:t xml:space="preserve"> </w:t>
      </w:r>
    </w:p>
    <w:p w14:paraId="0C97ECA8" w14:textId="437C355F" w:rsidR="00970492" w:rsidRPr="004F3BDC" w:rsidRDefault="00970492" w:rsidP="00E34907">
      <w:pPr>
        <w:ind w:firstLine="0"/>
      </w:pPr>
    </w:p>
    <w:p w14:paraId="354E5973" w14:textId="602B4516" w:rsidR="000D7BCC" w:rsidRDefault="00970492" w:rsidP="00F6038A">
      <w:r w:rsidRPr="004F3BDC">
        <w:t xml:space="preserve">The study funded by Florida DOT (FDOT) estimates the benefits of the roadside management in terms of aesthetics, air quality, carbon sequestration, invasive species resistance, pollination and other insect services, and reductions in run-off-road crashes </w:t>
      </w:r>
      <w:r w:rsidR="00567947" w:rsidRPr="004F3BDC">
        <w:t>(</w:t>
      </w:r>
      <w:r w:rsidR="002D7DBE">
        <w:rPr>
          <w:i/>
        </w:rPr>
        <w:t>52</w:t>
      </w:r>
      <w:r w:rsidR="00567947" w:rsidRPr="004F3BDC">
        <w:t>).</w:t>
      </w:r>
      <w:r w:rsidRPr="004F3BDC">
        <w:t xml:space="preserve"> This study shows that the cost of the roadside vegetation management is more than the offset just by the value of carb</w:t>
      </w:r>
      <w:r w:rsidR="0047101B" w:rsidRPr="004F3BDC">
        <w:t>o</w:t>
      </w:r>
      <w:r w:rsidRPr="004F3BDC">
        <w:t xml:space="preserve">n sequestration, and implementing the sustainable vegetation management could become an asset to the state </w:t>
      </w:r>
      <w:r w:rsidR="00F6038A" w:rsidRPr="004F3BDC">
        <w:t xml:space="preserve">DOT’s rather than a liability. </w:t>
      </w:r>
    </w:p>
    <w:p w14:paraId="27180556" w14:textId="77777777" w:rsidR="00ED498D" w:rsidRDefault="00ED498D" w:rsidP="00F6038A"/>
    <w:p w14:paraId="77063CD3" w14:textId="0F6BDB39" w:rsidR="00ED498D" w:rsidRDefault="00256144" w:rsidP="00F6038A">
      <w:r>
        <w:rPr>
          <w:noProof/>
        </w:rPr>
        <w:lastRenderedPageBreak/>
        <mc:AlternateContent>
          <mc:Choice Requires="wps">
            <w:drawing>
              <wp:anchor distT="0" distB="0" distL="114300" distR="114300" simplePos="0" relativeHeight="251716608" behindDoc="0" locked="0" layoutInCell="1" allowOverlap="1" wp14:anchorId="1B16C332" wp14:editId="68406A25">
                <wp:simplePos x="0" y="0"/>
                <wp:positionH relativeFrom="column">
                  <wp:posOffset>114300</wp:posOffset>
                </wp:positionH>
                <wp:positionV relativeFrom="paragraph">
                  <wp:posOffset>5168900</wp:posOffset>
                </wp:positionV>
                <wp:extent cx="581025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810250" cy="635"/>
                        </a:xfrm>
                        <a:prstGeom prst="rect">
                          <a:avLst/>
                        </a:prstGeom>
                        <a:solidFill>
                          <a:prstClr val="white"/>
                        </a:solidFill>
                        <a:ln>
                          <a:noFill/>
                        </a:ln>
                      </wps:spPr>
                      <wps:txbx>
                        <w:txbxContent>
                          <w:p w14:paraId="1EC25C6F" w14:textId="637176D0" w:rsidR="000F6B33" w:rsidRPr="00E14978" w:rsidRDefault="000F6B33" w:rsidP="001562DB">
                            <w:pPr>
                              <w:pStyle w:val="Caption"/>
                              <w:ind w:firstLine="0"/>
                              <w:rPr>
                                <w:noProof/>
                              </w:rPr>
                            </w:pPr>
                            <w:bookmarkStart w:id="62" w:name="_Toc517351186"/>
                            <w:r>
                              <w:t xml:space="preserve">Figure </w:t>
                            </w:r>
                            <w:r w:rsidR="002372B4">
                              <w:fldChar w:fldCharType="begin"/>
                            </w:r>
                            <w:r w:rsidR="002372B4">
                              <w:instrText xml:space="preserve"> SEQ Figure \* ARABIC </w:instrText>
                            </w:r>
                            <w:r w:rsidR="002372B4">
                              <w:fldChar w:fldCharType="separate"/>
                            </w:r>
                            <w:r>
                              <w:rPr>
                                <w:noProof/>
                              </w:rPr>
                              <w:t>6</w:t>
                            </w:r>
                            <w:r w:rsidR="002372B4">
                              <w:rPr>
                                <w:noProof/>
                              </w:rPr>
                              <w:fldChar w:fldCharType="end"/>
                            </w:r>
                            <w:r w:rsidRPr="001562DB">
                              <w:t>. Texas roadside covered with Bluebonnet, the official state flower (Source: 5</w:t>
                            </w:r>
                            <w:r>
                              <w:t>3)</w:t>
                            </w:r>
                            <w:r w:rsidRPr="001562DB">
                              <w:t>.</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16C332" id="Text Box 34" o:spid="_x0000_s1032" type="#_x0000_t202" style="position:absolute;left:0;text-align:left;margin-left:9pt;margin-top:407pt;width:457.5pt;height:.0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" stroked="f">
                <v:textbox style="mso-fit-shape-to-text:t" inset="0,0,0,0">
                  <w:txbxContent>
                    <w:p w14:paraId="1EC25C6F" w14:textId="637176D0" w:rsidR="000F6B33" w:rsidRPr="00E14978" w:rsidRDefault="000F6B33" w:rsidP="001562DB">
                      <w:pPr>
                        <w:pStyle w:val="Caption"/>
                        <w:ind w:firstLine="0"/>
                        <w:rPr>
                          <w:noProof/>
                        </w:rPr>
                      </w:pPr>
                      <w:bookmarkStart w:id="73" w:name="_Toc517351186"/>
                      <w:r>
                        <w:t xml:space="preserve">Figure </w:t>
                      </w:r>
                      <w:fldSimple w:instr=" SEQ Figure \* ARABIC ">
                        <w:r>
                          <w:rPr>
                            <w:noProof/>
                          </w:rPr>
                          <w:t>6</w:t>
                        </w:r>
                      </w:fldSimple>
                      <w:r w:rsidRPr="001562DB">
                        <w:t>. Texas roadside covered with Bluebonnet, the official state flower (Source: 5</w:t>
                      </w:r>
                      <w:r>
                        <w:t>3)</w:t>
                      </w:r>
                      <w:r w:rsidRPr="001562DB">
                        <w:t>.</w:t>
                      </w:r>
                      <w:bookmarkEnd w:id="73"/>
                    </w:p>
                  </w:txbxContent>
                </v:textbox>
                <w10:wrap type="topAndBottom"/>
              </v:shape>
            </w:pict>
          </mc:Fallback>
        </mc:AlternateContent>
      </w:r>
      <w:r w:rsidR="001562DB" w:rsidRPr="001562DB">
        <w:rPr>
          <w:noProof/>
        </w:rPr>
        <w:drawing>
          <wp:anchor distT="0" distB="0" distL="114300" distR="114300" simplePos="0" relativeHeight="251714560" behindDoc="0" locked="0" layoutInCell="1" allowOverlap="1" wp14:anchorId="3DD33CF2" wp14:editId="5F0EDA97">
            <wp:simplePos x="0" y="0"/>
            <wp:positionH relativeFrom="column">
              <wp:posOffset>113665</wp:posOffset>
            </wp:positionH>
            <wp:positionV relativeFrom="paragraph">
              <wp:posOffset>1282700</wp:posOffset>
            </wp:positionV>
            <wp:extent cx="5810250" cy="3822700"/>
            <wp:effectExtent l="0" t="0" r="0" b="6350"/>
            <wp:wrapTopAndBottom/>
            <wp:docPr id="14" name="Picture 14" descr="photo of the Texas roadside awash with bluebon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hoto of the Texas roadside awash with bluebonne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10250" cy="3822700"/>
                    </a:xfrm>
                    <a:prstGeom prst="rect">
                      <a:avLst/>
                    </a:prstGeom>
                    <a:noFill/>
                    <a:ln>
                      <a:noFill/>
                    </a:ln>
                  </pic:spPr>
                </pic:pic>
              </a:graphicData>
            </a:graphic>
            <wp14:sizeRelH relativeFrom="page">
              <wp14:pctWidth>0</wp14:pctWidth>
            </wp14:sizeRelH>
            <wp14:sizeRelV relativeFrom="page">
              <wp14:pctHeight>0</wp14:pctHeight>
            </wp14:sizeRelV>
          </wp:anchor>
        </w:drawing>
      </w:r>
      <w:r w:rsidR="00ED498D" w:rsidRPr="00ED498D">
        <w:t>One of the important benefits of roadside vegetation management is providing a habitat for the pollinators. FHWA project lists the best practices to incorporate in state DOTs’ roadside vegetation management plans in order to improve the pollinator population (</w:t>
      </w:r>
      <w:r w:rsidR="00ED498D" w:rsidRPr="001562DB">
        <w:rPr>
          <w:i/>
        </w:rPr>
        <w:t>53</w:t>
      </w:r>
      <w:r w:rsidR="00ED498D" w:rsidRPr="00ED498D">
        <w:t xml:space="preserve">). These practices include protecting the native habitat, adjusting mowing practices, reducing the impact of herbicides, and so on. Figure </w:t>
      </w:r>
      <w:r w:rsidR="001562DB">
        <w:t>6</w:t>
      </w:r>
      <w:r w:rsidR="00ED498D" w:rsidRPr="00ED498D">
        <w:t xml:space="preserve"> shows the roadside covered in Bluebonnet flowers that is native to Texas. The native plants can help to boost the pollinators habitat as well enhance driver experience.  </w:t>
      </w:r>
    </w:p>
    <w:p w14:paraId="0C5FC430" w14:textId="2E2CD0BF" w:rsidR="00E005D7" w:rsidRPr="004F3BDC" w:rsidRDefault="00E005D7" w:rsidP="00256144">
      <w:pPr>
        <w:spacing w:before="240"/>
      </w:pPr>
      <w:r w:rsidRPr="004F3BDC">
        <w:t xml:space="preserve">The method used to control the roadside vegetation greatly depends on the biology of the roadside plants and weeds. AASHTO’s </w:t>
      </w:r>
      <w:r w:rsidRPr="004F3BDC">
        <w:rPr>
          <w:i/>
        </w:rPr>
        <w:t>Guidelines for Vegetation Management</w:t>
      </w:r>
      <w:r w:rsidRPr="004F3BDC">
        <w:t xml:space="preserve"> classifies the roadside vegetation into the ancestral plants, fern and fern-like species, grasses, sedges, broadleaf forbs, vines and woody species such as shrubs and trees (</w:t>
      </w:r>
      <w:r w:rsidR="002D7DBE">
        <w:rPr>
          <w:i/>
        </w:rPr>
        <w:t>54</w:t>
      </w:r>
      <w:r w:rsidRPr="004F3BDC">
        <w:t xml:space="preserve">). </w:t>
      </w:r>
    </w:p>
    <w:p w14:paraId="62DA855D" w14:textId="4D7854A0" w:rsidR="00E005D7" w:rsidRPr="004F3BDC" w:rsidRDefault="0022477A" w:rsidP="00FD5017">
      <w:pPr>
        <w:pStyle w:val="Heading4"/>
        <w:ind w:firstLine="0"/>
      </w:pPr>
      <w:r w:rsidRPr="004F3BDC">
        <w:lastRenderedPageBreak/>
        <w:t>Mechanical Control</w:t>
      </w:r>
    </w:p>
    <w:p w14:paraId="7252B8C0" w14:textId="47672F29" w:rsidR="00E005D7" w:rsidRPr="004F3BDC" w:rsidRDefault="00820342" w:rsidP="006B4A05">
      <w:pPr>
        <w:ind w:firstLine="0"/>
      </w:pPr>
      <w:r w:rsidRPr="004F3BDC">
        <w:rPr>
          <w:noProof/>
        </w:rPr>
        <mc:AlternateContent>
          <mc:Choice Requires="wps">
            <w:drawing>
              <wp:anchor distT="0" distB="0" distL="114300" distR="114300" simplePos="0" relativeHeight="251660288" behindDoc="0" locked="0" layoutInCell="1" allowOverlap="1" wp14:anchorId="40BAB377" wp14:editId="4C6BD3EE">
                <wp:simplePos x="0" y="0"/>
                <wp:positionH relativeFrom="column">
                  <wp:posOffset>2486025</wp:posOffset>
                </wp:positionH>
                <wp:positionV relativeFrom="paragraph">
                  <wp:posOffset>4178935</wp:posOffset>
                </wp:positionV>
                <wp:extent cx="3507740" cy="635"/>
                <wp:effectExtent l="0" t="0" r="0" b="7620"/>
                <wp:wrapSquare wrapText="bothSides"/>
                <wp:docPr id="6" name="Text Box 6"/>
                <wp:cNvGraphicFramePr/>
                <a:graphic xmlns:a="http://schemas.openxmlformats.org/drawingml/2006/main">
                  <a:graphicData uri="http://schemas.microsoft.com/office/word/2010/wordprocessingShape">
                    <wps:wsp>
                      <wps:cNvSpPr txBox="1"/>
                      <wps:spPr>
                        <a:xfrm>
                          <a:off x="0" y="0"/>
                          <a:ext cx="3507740" cy="635"/>
                        </a:xfrm>
                        <a:prstGeom prst="rect">
                          <a:avLst/>
                        </a:prstGeom>
                        <a:solidFill>
                          <a:prstClr val="white"/>
                        </a:solidFill>
                        <a:ln>
                          <a:noFill/>
                        </a:ln>
                      </wps:spPr>
                      <wps:txbx>
                        <w:txbxContent>
                          <w:p w14:paraId="4F8CC04C" w14:textId="739C5FA9" w:rsidR="000F6B33" w:rsidRPr="004F3BDC" w:rsidRDefault="000F6B33" w:rsidP="004F3BDC">
                            <w:pPr>
                              <w:pStyle w:val="Caption"/>
                            </w:pPr>
                            <w:bookmarkStart w:id="63" w:name="_Ref511992499"/>
                            <w:bookmarkStart w:id="64" w:name="_Toc517351187"/>
                            <w:r>
                              <w:t xml:space="preserve">Figure </w:t>
                            </w:r>
                            <w:r w:rsidR="002372B4">
                              <w:fldChar w:fldCharType="begin"/>
                            </w:r>
                            <w:r w:rsidR="002372B4">
                              <w:instrText xml:space="preserve"> SEQ Figure \* ARABIC </w:instrText>
                            </w:r>
                            <w:r w:rsidR="002372B4">
                              <w:fldChar w:fldCharType="separate"/>
                            </w:r>
                            <w:r>
                              <w:rPr>
                                <w:noProof/>
                              </w:rPr>
                              <w:t>7</w:t>
                            </w:r>
                            <w:r w:rsidR="002372B4">
                              <w:rPr>
                                <w:noProof/>
                              </w:rPr>
                              <w:fldChar w:fldCharType="end"/>
                            </w:r>
                            <w:bookmarkEnd w:id="63"/>
                            <w:r>
                              <w:t>. AVL live map (Source: 55).</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BAB377" id="Text Box 6" o:spid="_x0000_s1033" type="#_x0000_t202" style="position:absolute;margin-left:195.75pt;margin-top:329.05pt;width:276.2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" stroked="f">
                <v:textbox style="mso-fit-shape-to-text:t" inset="0,0,0,0">
                  <w:txbxContent>
                    <w:p w14:paraId="4F8CC04C" w14:textId="739C5FA9" w:rsidR="000F6B33" w:rsidRPr="004F3BDC" w:rsidRDefault="000F6B33" w:rsidP="004F3BDC">
                      <w:pPr>
                        <w:pStyle w:val="Caption"/>
                      </w:pPr>
                      <w:bookmarkStart w:id="76" w:name="_Ref511992499"/>
                      <w:bookmarkStart w:id="77" w:name="_Toc517351187"/>
                      <w:r>
                        <w:t xml:space="preserve">Figure </w:t>
                      </w:r>
                      <w:fldSimple w:instr=" SEQ Figure \* ARABIC ">
                        <w:r>
                          <w:rPr>
                            <w:noProof/>
                          </w:rPr>
                          <w:t>7</w:t>
                        </w:r>
                      </w:fldSimple>
                      <w:bookmarkEnd w:id="76"/>
                      <w:r>
                        <w:t>. AVL live map (Source: 55).</w:t>
                      </w:r>
                      <w:bookmarkEnd w:id="77"/>
                    </w:p>
                  </w:txbxContent>
                </v:textbox>
                <w10:wrap type="square"/>
              </v:shape>
            </w:pict>
          </mc:Fallback>
        </mc:AlternateContent>
      </w:r>
      <w:r w:rsidRPr="004F3BDC">
        <w:rPr>
          <w:noProof/>
        </w:rPr>
        <w:drawing>
          <wp:anchor distT="0" distB="0" distL="114300" distR="114300" simplePos="0" relativeHeight="251658240" behindDoc="0" locked="0" layoutInCell="1" allowOverlap="1" wp14:anchorId="299F2591" wp14:editId="5FAE2142">
            <wp:simplePos x="0" y="0"/>
            <wp:positionH relativeFrom="column">
              <wp:posOffset>2486025</wp:posOffset>
            </wp:positionH>
            <wp:positionV relativeFrom="paragraph">
              <wp:posOffset>73660</wp:posOffset>
            </wp:positionV>
            <wp:extent cx="3507740" cy="41021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07740" cy="4102100"/>
                    </a:xfrm>
                    <a:prstGeom prst="rect">
                      <a:avLst/>
                    </a:prstGeom>
                    <a:noFill/>
                    <a:ln>
                      <a:noFill/>
                    </a:ln>
                  </pic:spPr>
                </pic:pic>
              </a:graphicData>
            </a:graphic>
            <wp14:sizeRelH relativeFrom="page">
              <wp14:pctWidth>0</wp14:pctWidth>
            </wp14:sizeRelH>
            <wp14:sizeRelV relativeFrom="page">
              <wp14:pctHeight>0</wp14:pctHeight>
            </wp14:sizeRelV>
          </wp:anchor>
        </w:drawing>
      </w:r>
      <w:r w:rsidR="00E005D7" w:rsidRPr="004F3BDC">
        <w:t xml:space="preserve">Mechanical control can involve large tractor mowing, string trimers, push mowers, pruning shears and so on for controlling the growth of roadside plants and weeds. </w:t>
      </w:r>
      <w:r w:rsidR="0047101B" w:rsidRPr="004F3BDC">
        <w:t xml:space="preserve">The goals of mowing include creating attractive roadsides, clear vision at intersections, provide safe pull-off areas, clear recovery zones, lower the maintenance costs, preserve the native vegetation, and improve the wildlife habitat. </w:t>
      </w:r>
      <w:r w:rsidR="00970492" w:rsidRPr="004F3BDC">
        <w:t>In the recent years, some states have developed more innovative practices for the mechanical control purposes</w:t>
      </w:r>
      <w:r w:rsidR="00A52BA7">
        <w:t xml:space="preserve"> and </w:t>
      </w:r>
      <w:r w:rsidR="006B4A05">
        <w:t xml:space="preserve">are </w:t>
      </w:r>
      <w:r w:rsidR="0047101B" w:rsidRPr="004F3BDC">
        <w:t xml:space="preserve">using more innovative equipment for the mowing purposes. </w:t>
      </w:r>
      <w:r w:rsidR="00970492" w:rsidRPr="004F3BDC">
        <w:t xml:space="preserve">Minnesota DOT (MnDOT) </w:t>
      </w:r>
      <w:r w:rsidR="0047101B" w:rsidRPr="004F3BDC">
        <w:t xml:space="preserve">is using </w:t>
      </w:r>
      <w:r w:rsidR="00970492" w:rsidRPr="004F3BDC">
        <w:t>mowers equipped with Automated Vehicle Location (AVL) systems (</w:t>
      </w:r>
      <w:r w:rsidR="002D7DBE">
        <w:rPr>
          <w:i/>
        </w:rPr>
        <w:t>55</w:t>
      </w:r>
      <w:r w:rsidR="00970492" w:rsidRPr="004F3BDC">
        <w:t xml:space="preserve">). </w:t>
      </w:r>
      <w:r w:rsidR="0047101B" w:rsidRPr="004F3BDC">
        <w:t>The AVL live maps show the locations of known noxious we</w:t>
      </w:r>
      <w:r w:rsidR="00DF720A" w:rsidRPr="004F3BDC">
        <w:t>eds using pink and red polygons</w:t>
      </w:r>
      <w:r w:rsidR="0047101B" w:rsidRPr="004F3BDC">
        <w:t xml:space="preserve"> as shown in </w:t>
      </w:r>
      <w:r w:rsidR="00DF720A" w:rsidRPr="004F3BDC">
        <w:fldChar w:fldCharType="begin"/>
      </w:r>
      <w:r w:rsidR="00DF720A" w:rsidRPr="004F3BDC">
        <w:instrText xml:space="preserve"> REF _Ref511992499 \h </w:instrText>
      </w:r>
      <w:r w:rsidR="004F3BDC">
        <w:instrText xml:space="preserve"> \* MERGEFORMAT </w:instrText>
      </w:r>
      <w:r w:rsidR="00DF720A" w:rsidRPr="004F3BDC">
        <w:fldChar w:fldCharType="separate"/>
      </w:r>
      <w:r w:rsidR="00FF3957">
        <w:t xml:space="preserve">Figure </w:t>
      </w:r>
      <w:r w:rsidR="00DF720A" w:rsidRPr="004F3BDC">
        <w:fldChar w:fldCharType="end"/>
      </w:r>
      <w:r w:rsidR="00610BBF">
        <w:t>7</w:t>
      </w:r>
      <w:r w:rsidR="00DF720A" w:rsidRPr="004F3BDC">
        <w:t xml:space="preserve">. </w:t>
      </w:r>
      <w:r w:rsidR="0047101B" w:rsidRPr="004F3BDC">
        <w:t xml:space="preserve">The dots show the locations of infiltration basins, drop inlets and aprons. The operator can uses these dots to identify the locations of drainage and other structures while mowing. </w:t>
      </w:r>
    </w:p>
    <w:p w14:paraId="3AE5BABE" w14:textId="1482D1C3" w:rsidR="00E005D7" w:rsidRPr="004F3BDC" w:rsidRDefault="0022477A" w:rsidP="00FD5017">
      <w:pPr>
        <w:pStyle w:val="Heading4"/>
        <w:ind w:firstLine="0"/>
      </w:pPr>
      <w:r w:rsidRPr="004F3BDC">
        <w:t>Permanent Vegetation Control</w:t>
      </w:r>
    </w:p>
    <w:p w14:paraId="5C814DDF" w14:textId="781B3F40" w:rsidR="00971D57" w:rsidRPr="004F3BDC" w:rsidRDefault="0022477A" w:rsidP="006B4A05">
      <w:pPr>
        <w:ind w:firstLine="0"/>
      </w:pPr>
      <w:r w:rsidRPr="004F3BDC">
        <w:t xml:space="preserve">Permanent vegetation </w:t>
      </w:r>
      <w:r w:rsidR="00DF720A" w:rsidRPr="004F3BDC">
        <w:t xml:space="preserve">control </w:t>
      </w:r>
      <w:r w:rsidRPr="004F3BDC">
        <w:t>consists of using the permanent</w:t>
      </w:r>
      <w:r w:rsidR="00DF720A" w:rsidRPr="004F3BDC">
        <w:t xml:space="preserve"> barriers around the roadside fixed objects </w:t>
      </w:r>
      <w:r w:rsidRPr="004F3BDC">
        <w:t xml:space="preserve">where the mowing and spraying are difficult. </w:t>
      </w:r>
      <w:r w:rsidR="00DF720A" w:rsidRPr="004F3BDC">
        <w:t>Although the initial cost of the permanent barriers is high</w:t>
      </w:r>
      <w:r w:rsidR="00716782" w:rsidRPr="004F3BDC">
        <w:t>, this application</w:t>
      </w:r>
      <w:r w:rsidR="00DF720A" w:rsidRPr="004F3BDC">
        <w:t xml:space="preserve"> can be cost-effective</w:t>
      </w:r>
      <w:r w:rsidR="00716782" w:rsidRPr="004F3BDC">
        <w:t xml:space="preserve"> in the long term</w:t>
      </w:r>
      <w:r w:rsidR="00DF720A" w:rsidRPr="004F3BDC">
        <w:t xml:space="preserve"> because of limited mowing and herbicide spraying. This treatment should be considered for the new constructions</w:t>
      </w:r>
      <w:r w:rsidR="005D328D" w:rsidRPr="004F3BDC">
        <w:t>,</w:t>
      </w:r>
      <w:r w:rsidR="00DF720A" w:rsidRPr="004F3BDC">
        <w:t xml:space="preserve"> </w:t>
      </w:r>
      <w:r w:rsidR="00716782" w:rsidRPr="004F3BDC">
        <w:t>but</w:t>
      </w:r>
      <w:r w:rsidR="00DF720A" w:rsidRPr="004F3BDC">
        <w:t xml:space="preserve"> is not recommended for the existing guardrails due to the high costs. </w:t>
      </w:r>
    </w:p>
    <w:tbl>
      <w:tblPr>
        <w:tblStyle w:val="TableGrid"/>
        <w:tblpPr w:leftFromText="180" w:rightFromText="180" w:vertAnchor="text" w:horzAnchor="margin" w:tblpXSpec="right" w:tblpY="-158"/>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0"/>
      </w:tblGrid>
      <w:tr w:rsidR="002E354F" w:rsidRPr="004F3BDC" w14:paraId="6D9F1FF1" w14:textId="77777777" w:rsidTr="00813F3B">
        <w:trPr>
          <w:trHeight w:val="400"/>
        </w:trPr>
        <w:tc>
          <w:tcPr>
            <w:tcW w:w="6030" w:type="dxa"/>
          </w:tcPr>
          <w:p w14:paraId="3106D17B" w14:textId="5028376E" w:rsidR="00971D57" w:rsidRPr="004F3BDC" w:rsidRDefault="002E354F" w:rsidP="00971D57">
            <w:r w:rsidRPr="004F3BDC">
              <w:rPr>
                <w:noProof/>
              </w:rPr>
              <w:lastRenderedPageBreak/>
              <mc:AlternateContent>
                <mc:Choice Requires="wps">
                  <w:drawing>
                    <wp:anchor distT="0" distB="0" distL="114300" distR="114300" simplePos="0" relativeHeight="251672576" behindDoc="0" locked="0" layoutInCell="1" allowOverlap="1" wp14:anchorId="6F8BDAC9" wp14:editId="363ECBFA">
                      <wp:simplePos x="0" y="0"/>
                      <wp:positionH relativeFrom="column">
                        <wp:posOffset>68823</wp:posOffset>
                      </wp:positionH>
                      <wp:positionV relativeFrom="paragraph">
                        <wp:posOffset>2738022</wp:posOffset>
                      </wp:positionV>
                      <wp:extent cx="3819379" cy="25273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819379" cy="252730"/>
                              </a:xfrm>
                              <a:prstGeom prst="rect">
                                <a:avLst/>
                              </a:prstGeom>
                              <a:solidFill>
                                <a:prstClr val="white"/>
                              </a:solidFill>
                              <a:ln>
                                <a:noFill/>
                              </a:ln>
                            </wps:spPr>
                            <wps:txbx>
                              <w:txbxContent>
                                <w:p w14:paraId="0193F6E0" w14:textId="704F1DAA" w:rsidR="000F6B33" w:rsidRDefault="000F6B33" w:rsidP="004F3BDC">
                                  <w:pPr>
                                    <w:pStyle w:val="Caption"/>
                                    <w:ind w:firstLine="0"/>
                                    <w:jc w:val="left"/>
                                  </w:pPr>
                                  <w:bookmarkStart w:id="65" w:name="_Ref511993735"/>
                                  <w:bookmarkStart w:id="66" w:name="_Toc517351188"/>
                                  <w:r>
                                    <w:t xml:space="preserve">Figure </w:t>
                                  </w:r>
                                  <w:r w:rsidR="002372B4">
                                    <w:fldChar w:fldCharType="begin"/>
                                  </w:r>
                                  <w:r w:rsidR="002372B4">
                                    <w:instrText xml:space="preserve"> SEQ Figure \* ARABIC </w:instrText>
                                  </w:r>
                                  <w:r w:rsidR="002372B4">
                                    <w:fldChar w:fldCharType="separate"/>
                                  </w:r>
                                  <w:r>
                                    <w:rPr>
                                      <w:noProof/>
                                    </w:rPr>
                                    <w:t>8</w:t>
                                  </w:r>
                                  <w:r w:rsidR="002372B4">
                                    <w:rPr>
                                      <w:noProof/>
                                    </w:rPr>
                                    <w:fldChar w:fldCharType="end"/>
                                  </w:r>
                                  <w:bookmarkEnd w:id="65"/>
                                  <w:r>
                                    <w:t>. Minor concrete vegetation control (Source: 54).</w:t>
                                  </w:r>
                                  <w:bookmarkEnd w:id="66"/>
                                </w:p>
                                <w:p w14:paraId="518AA6C3" w14:textId="77777777" w:rsidR="000F6B33" w:rsidRDefault="000F6B33" w:rsidP="002E354F">
                                  <w:pPr>
                                    <w:jc w:val="right"/>
                                    <w:rPr>
                                      <w:i/>
                                    </w:rPr>
                                  </w:pPr>
                                </w:p>
                                <w:p w14:paraId="2472AF38" w14:textId="166BE22C" w:rsidR="000F6B33" w:rsidRPr="002E354F" w:rsidRDefault="000F6B33" w:rsidP="002E354F">
                                  <w:pPr>
                                    <w:jc w:val="right"/>
                                  </w:pPr>
                                  <w:r>
                                    <w:rPr>
                                      <w:i/>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BDAC9" id="Text Box 11" o:spid="_x0000_s1034" type="#_x0000_t202" style="position:absolute;left:0;text-align:left;margin-left:5.4pt;margin-top:215.6pt;width:300.75pt;height:19.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" stroked="f">
                      <v:textbox inset="0,0,0,0">
                        <w:txbxContent>
                          <w:p w14:paraId="0193F6E0" w14:textId="704F1DAA" w:rsidR="000F6B33" w:rsidRDefault="000F6B33" w:rsidP="004F3BDC">
                            <w:pPr>
                              <w:pStyle w:val="Caption"/>
                              <w:ind w:firstLine="0"/>
                              <w:jc w:val="left"/>
                            </w:pPr>
                            <w:bookmarkStart w:id="81" w:name="_Ref511993735"/>
                            <w:bookmarkStart w:id="82" w:name="_Toc517351188"/>
                            <w:r>
                              <w:t xml:space="preserve">Figure </w:t>
                            </w:r>
                            <w:fldSimple w:instr=" SEQ Figure \* ARABIC ">
                              <w:r>
                                <w:rPr>
                                  <w:noProof/>
                                </w:rPr>
                                <w:t>8</w:t>
                              </w:r>
                            </w:fldSimple>
                            <w:bookmarkEnd w:id="81"/>
                            <w:r>
                              <w:t>. Minor concrete vegetation control (Source: 54).</w:t>
                            </w:r>
                            <w:bookmarkEnd w:id="82"/>
                          </w:p>
                          <w:p w14:paraId="518AA6C3" w14:textId="77777777" w:rsidR="000F6B33" w:rsidRDefault="000F6B33" w:rsidP="002E354F">
                            <w:pPr>
                              <w:jc w:val="right"/>
                              <w:rPr>
                                <w:i/>
                              </w:rPr>
                            </w:pPr>
                          </w:p>
                          <w:p w14:paraId="2472AF38" w14:textId="166BE22C" w:rsidR="000F6B33" w:rsidRPr="002E354F" w:rsidRDefault="000F6B33" w:rsidP="002E354F">
                            <w:pPr>
                              <w:jc w:val="right"/>
                            </w:pPr>
                            <w:r>
                              <w:rPr>
                                <w:i/>
                              </w:rPr>
                              <w:t xml:space="preserve">        </w:t>
                            </w:r>
                          </w:p>
                        </w:txbxContent>
                      </v:textbox>
                      <w10:wrap type="square"/>
                    </v:shape>
                  </w:pict>
                </mc:Fallback>
              </mc:AlternateContent>
            </w:r>
            <w:r w:rsidR="00971D57" w:rsidRPr="004F3BDC">
              <w:rPr>
                <w:noProof/>
              </w:rPr>
              <w:drawing>
                <wp:anchor distT="0" distB="0" distL="114300" distR="114300" simplePos="0" relativeHeight="251662336" behindDoc="0" locked="0" layoutInCell="1" allowOverlap="1" wp14:anchorId="3FB60527" wp14:editId="2223F7FC">
                  <wp:simplePos x="0" y="0"/>
                  <wp:positionH relativeFrom="column">
                    <wp:posOffset>-33020</wp:posOffset>
                  </wp:positionH>
                  <wp:positionV relativeFrom="paragraph">
                    <wp:posOffset>45085</wp:posOffset>
                  </wp:positionV>
                  <wp:extent cx="3482975" cy="2631440"/>
                  <wp:effectExtent l="0" t="0" r="3175" b="0"/>
                  <wp:wrapSquare wrapText="bothSides"/>
                  <wp:docPr id="10" name="Picture 10" descr="http://www.dot.ca.gov/design/lap/landscape-design/roadside-toolbox/images/pave_under_grd_r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dot.ca.gov/design/lap/landscape-design/roadside-toolbox/images/pave_under_grd_rail.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82975" cy="263144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0AD0E487" w14:textId="10AB9805" w:rsidR="00971D57" w:rsidRPr="004F3BDC" w:rsidRDefault="00971D57" w:rsidP="00971D57">
      <w:r w:rsidRPr="004F3BDC">
        <w:t>AASHTO guidelines has identified the following permanent vegetation control methods (</w:t>
      </w:r>
      <w:r w:rsidR="002D7DBE" w:rsidRPr="00813F3B">
        <w:rPr>
          <w:i/>
        </w:rPr>
        <w:t>54</w:t>
      </w:r>
      <w:r w:rsidRPr="004F3BDC">
        <w:t>):</w:t>
      </w:r>
    </w:p>
    <w:p w14:paraId="1122D4DA" w14:textId="589FF041" w:rsidR="00971D57" w:rsidRPr="004F3BDC" w:rsidRDefault="00971D57" w:rsidP="00971D57"/>
    <w:p w14:paraId="0456437A" w14:textId="7E7430B4" w:rsidR="00971D57" w:rsidRPr="004F3BDC" w:rsidRDefault="00971D57" w:rsidP="001A7EF2">
      <w:pPr>
        <w:pStyle w:val="ListParagraph"/>
        <w:numPr>
          <w:ilvl w:val="0"/>
          <w:numId w:val="5"/>
        </w:numPr>
      </w:pPr>
      <w:r w:rsidRPr="004F3BDC">
        <w:t>Minor Concrete Pavement (</w:t>
      </w:r>
      <w:r w:rsidRPr="004F3BDC">
        <w:fldChar w:fldCharType="begin"/>
      </w:r>
      <w:r w:rsidRPr="004F3BDC">
        <w:instrText xml:space="preserve"> REF _Ref511993735 \h </w:instrText>
      </w:r>
      <w:r w:rsidR="004F3BDC">
        <w:instrText xml:space="preserve"> \* MERGEFORMAT </w:instrText>
      </w:r>
      <w:r w:rsidRPr="004F3BDC">
        <w:fldChar w:fldCharType="separate"/>
      </w:r>
      <w:r w:rsidR="00FF3957">
        <w:t xml:space="preserve">Figure </w:t>
      </w:r>
      <w:r w:rsidRPr="004F3BDC">
        <w:fldChar w:fldCharType="end"/>
      </w:r>
      <w:r w:rsidR="00610BBF">
        <w:t>8</w:t>
      </w:r>
      <w:r w:rsidRPr="004F3BDC">
        <w:t>).</w:t>
      </w:r>
    </w:p>
    <w:p w14:paraId="279197D9" w14:textId="4D38BF39" w:rsidR="00971D57" w:rsidRPr="004F3BDC" w:rsidRDefault="00971D57" w:rsidP="001A7EF2">
      <w:pPr>
        <w:pStyle w:val="ListParagraph"/>
        <w:numPr>
          <w:ilvl w:val="0"/>
          <w:numId w:val="5"/>
        </w:numPr>
      </w:pPr>
      <w:r w:rsidRPr="004F3BDC">
        <w:t>Asphalt Composite</w:t>
      </w:r>
    </w:p>
    <w:p w14:paraId="150CC8BF" w14:textId="58FB2315" w:rsidR="00971D57" w:rsidRPr="004F3BDC" w:rsidRDefault="00971D57" w:rsidP="001A7EF2">
      <w:pPr>
        <w:pStyle w:val="ListParagraph"/>
        <w:numPr>
          <w:ilvl w:val="0"/>
          <w:numId w:val="5"/>
        </w:numPr>
      </w:pPr>
      <w:r w:rsidRPr="004F3BDC">
        <w:t>Stamped Asphalt Paving</w:t>
      </w:r>
    </w:p>
    <w:p w14:paraId="357DC514" w14:textId="3329C053" w:rsidR="00971D57" w:rsidRPr="004F3BDC" w:rsidRDefault="00971D57" w:rsidP="001A7EF2">
      <w:pPr>
        <w:pStyle w:val="ListParagraph"/>
        <w:numPr>
          <w:ilvl w:val="0"/>
          <w:numId w:val="5"/>
        </w:numPr>
      </w:pPr>
      <w:r w:rsidRPr="004F3BDC">
        <w:t>Patterned Concrete Pavement</w:t>
      </w:r>
    </w:p>
    <w:p w14:paraId="63C408CA" w14:textId="4A49E7AA" w:rsidR="00971D57" w:rsidRPr="004F3BDC" w:rsidRDefault="00971D57" w:rsidP="001A7EF2">
      <w:pPr>
        <w:pStyle w:val="ListParagraph"/>
        <w:numPr>
          <w:ilvl w:val="0"/>
          <w:numId w:val="5"/>
        </w:numPr>
      </w:pPr>
      <w:r w:rsidRPr="004F3BDC">
        <w:t>Rock Blanket</w:t>
      </w:r>
    </w:p>
    <w:p w14:paraId="10494D70" w14:textId="207B7F66" w:rsidR="00971D57" w:rsidRPr="004F3BDC" w:rsidRDefault="00971D57" w:rsidP="001A7EF2">
      <w:pPr>
        <w:pStyle w:val="ListParagraph"/>
        <w:numPr>
          <w:ilvl w:val="0"/>
          <w:numId w:val="5"/>
        </w:numPr>
      </w:pPr>
      <w:r w:rsidRPr="004F3BDC">
        <w:t>Gravel Mulch</w:t>
      </w:r>
    </w:p>
    <w:p w14:paraId="3CD32D2B" w14:textId="46B0E1EB" w:rsidR="00971D57" w:rsidRPr="004F3BDC" w:rsidRDefault="00971D57" w:rsidP="001A7EF2">
      <w:pPr>
        <w:pStyle w:val="ListParagraph"/>
        <w:numPr>
          <w:ilvl w:val="0"/>
          <w:numId w:val="5"/>
        </w:numPr>
      </w:pPr>
      <w:r w:rsidRPr="004F3BDC">
        <w:t>Aggregate Base</w:t>
      </w:r>
    </w:p>
    <w:p w14:paraId="0AD7BF27" w14:textId="0A1FF407" w:rsidR="00971D57" w:rsidRPr="004F3BDC" w:rsidRDefault="00971D57" w:rsidP="001A7EF2">
      <w:pPr>
        <w:pStyle w:val="ListParagraph"/>
        <w:numPr>
          <w:ilvl w:val="0"/>
          <w:numId w:val="5"/>
        </w:numPr>
      </w:pPr>
      <w:r w:rsidRPr="004F3BDC">
        <w:t>Rock Slope Protection</w:t>
      </w:r>
    </w:p>
    <w:p w14:paraId="06E163A6" w14:textId="4B074DF5" w:rsidR="00971D57" w:rsidRPr="004F3BDC" w:rsidRDefault="00971D57" w:rsidP="001A7EF2">
      <w:pPr>
        <w:pStyle w:val="ListParagraph"/>
        <w:numPr>
          <w:ilvl w:val="0"/>
          <w:numId w:val="5"/>
        </w:numPr>
      </w:pPr>
      <w:r w:rsidRPr="004F3BDC">
        <w:t>Weed Control Mat</w:t>
      </w:r>
    </w:p>
    <w:p w14:paraId="72468EB6" w14:textId="1FE402EC" w:rsidR="00971D57" w:rsidRPr="004F3BDC" w:rsidRDefault="00971D57" w:rsidP="001A7EF2">
      <w:pPr>
        <w:pStyle w:val="ListParagraph"/>
        <w:numPr>
          <w:ilvl w:val="0"/>
          <w:numId w:val="5"/>
        </w:numPr>
      </w:pPr>
      <w:r w:rsidRPr="004F3BDC">
        <w:t>Herbicide Geofabric</w:t>
      </w:r>
    </w:p>
    <w:p w14:paraId="0950E54A" w14:textId="3F3B220A" w:rsidR="00971D57" w:rsidRPr="004F3BDC" w:rsidRDefault="00971D57" w:rsidP="001A7EF2">
      <w:pPr>
        <w:pStyle w:val="ListParagraph"/>
        <w:numPr>
          <w:ilvl w:val="0"/>
          <w:numId w:val="5"/>
        </w:numPr>
      </w:pPr>
      <w:r w:rsidRPr="004F3BDC">
        <w:t>Rubber Weed Mat</w:t>
      </w:r>
    </w:p>
    <w:p w14:paraId="5A95A250" w14:textId="53FE332D" w:rsidR="00971D57" w:rsidRPr="004F3BDC" w:rsidRDefault="00971D57" w:rsidP="001A7EF2">
      <w:pPr>
        <w:pStyle w:val="ListParagraph"/>
        <w:numPr>
          <w:ilvl w:val="0"/>
          <w:numId w:val="5"/>
        </w:numPr>
      </w:pPr>
      <w:r w:rsidRPr="004F3BDC">
        <w:t>Irrigated Ornamental Vegetation</w:t>
      </w:r>
    </w:p>
    <w:p w14:paraId="59FE2DF2" w14:textId="5E438B78" w:rsidR="00971D57" w:rsidRPr="004F3BDC" w:rsidRDefault="00971D57" w:rsidP="001A7EF2">
      <w:pPr>
        <w:pStyle w:val="ListParagraph"/>
        <w:numPr>
          <w:ilvl w:val="0"/>
          <w:numId w:val="5"/>
        </w:numPr>
      </w:pPr>
      <w:r w:rsidRPr="004F3BDC">
        <w:t>Native and non-irrigated Vegetation</w:t>
      </w:r>
    </w:p>
    <w:p w14:paraId="4862C709" w14:textId="7E51B230" w:rsidR="00DF720A" w:rsidRPr="004F3BDC" w:rsidRDefault="00971D57" w:rsidP="001A7EF2">
      <w:pPr>
        <w:pStyle w:val="ListParagraph"/>
        <w:keepNext/>
        <w:numPr>
          <w:ilvl w:val="0"/>
          <w:numId w:val="5"/>
        </w:numPr>
      </w:pPr>
      <w:r w:rsidRPr="004F3BDC">
        <w:t>Organic Mulch.</w:t>
      </w:r>
    </w:p>
    <w:p w14:paraId="403555C9" w14:textId="40E5E60E" w:rsidR="0022477A" w:rsidRPr="004F3BDC" w:rsidRDefault="00971D57" w:rsidP="00FD5017">
      <w:pPr>
        <w:pStyle w:val="Heading4"/>
        <w:ind w:firstLine="0"/>
      </w:pPr>
      <w:r w:rsidRPr="004F3BDC">
        <w:t xml:space="preserve">Cultural and </w:t>
      </w:r>
      <w:r w:rsidR="0022477A" w:rsidRPr="004F3BDC">
        <w:t>Biological Control</w:t>
      </w:r>
    </w:p>
    <w:p w14:paraId="1FA12587" w14:textId="7956DB39" w:rsidR="0022477A" w:rsidRPr="004F3BDC" w:rsidRDefault="002E354F" w:rsidP="00A52BA7">
      <w:pPr>
        <w:ind w:firstLine="0"/>
      </w:pPr>
      <w:r w:rsidRPr="004F3BDC">
        <w:t>The cultural weed control methods refer to the establishment of competitive desirable species to force out noxious weeds</w:t>
      </w:r>
      <w:r w:rsidR="002878E1" w:rsidRPr="004F3BDC">
        <w:t xml:space="preserve"> (</w:t>
      </w:r>
      <w:r w:rsidR="00EE10DB" w:rsidRPr="004F3BDC">
        <w:rPr>
          <w:i/>
        </w:rPr>
        <w:t>5</w:t>
      </w:r>
      <w:r w:rsidR="000215FB">
        <w:rPr>
          <w:i/>
        </w:rPr>
        <w:t>4</w:t>
      </w:r>
      <w:r w:rsidR="002878E1" w:rsidRPr="004F3BDC">
        <w:t>)</w:t>
      </w:r>
      <w:r w:rsidRPr="004F3BDC">
        <w:t xml:space="preserve">. The methods include burning, mulching, flooding, soil modification and organic treatments such as hot water, soap, vinegar and so on. Biological control uses the animals (e.g. grazing), fish, insects, bacteria, fungi, viruses, and competing plants to control unwanted vegetation. </w:t>
      </w:r>
    </w:p>
    <w:p w14:paraId="4498BA1F" w14:textId="48B4335B" w:rsidR="0022477A" w:rsidRPr="004F3BDC" w:rsidRDefault="0022477A" w:rsidP="00FD5017">
      <w:pPr>
        <w:pStyle w:val="Heading4"/>
        <w:ind w:firstLine="0"/>
      </w:pPr>
      <w:r w:rsidRPr="004F3BDC">
        <w:t>Chemical Control</w:t>
      </w:r>
    </w:p>
    <w:p w14:paraId="44231834" w14:textId="647AAA85" w:rsidR="00971D57" w:rsidRPr="004F3BDC" w:rsidRDefault="002C7E3D" w:rsidP="00A52BA7">
      <w:pPr>
        <w:ind w:firstLine="0"/>
      </w:pPr>
      <w:r w:rsidRPr="004F3BDC">
        <w:t>Herbicides are the major component of vegetation management program</w:t>
      </w:r>
      <w:r w:rsidR="00A35017">
        <w:t>s</w:t>
      </w:r>
      <w:r w:rsidRPr="004F3BDC">
        <w:t>. Herbicide</w:t>
      </w:r>
      <w:r w:rsidR="005D328D" w:rsidRPr="004F3BDC">
        <w:t>s</w:t>
      </w:r>
      <w:r w:rsidRPr="004F3BDC">
        <w:t xml:space="preserve"> typically provide a selective control </w:t>
      </w:r>
      <w:r w:rsidR="00A35017">
        <w:t>for</w:t>
      </w:r>
      <w:r w:rsidRPr="004F3BDC">
        <w:t xml:space="preserve"> certain species of </w:t>
      </w:r>
      <w:r w:rsidR="005D328D" w:rsidRPr="004F3BDC">
        <w:t xml:space="preserve">targeted </w:t>
      </w:r>
      <w:r w:rsidRPr="004F3BDC">
        <w:t>noxious and invasive weeds</w:t>
      </w:r>
      <w:r w:rsidR="005D328D" w:rsidRPr="004F3BDC">
        <w:t>.</w:t>
      </w:r>
      <w:r w:rsidR="004145C8" w:rsidRPr="004F3BDC">
        <w:t xml:space="preserve"> Some of the advantages of using the herbicides are their safety and time-effectiveness benefits. The workers and mowers spend less time on the </w:t>
      </w:r>
      <w:r w:rsidR="005D328D" w:rsidRPr="004F3BDC">
        <w:t>ROW</w:t>
      </w:r>
      <w:r w:rsidR="004145C8" w:rsidRPr="004F3BDC">
        <w:t xml:space="preserve"> when using the chemical control methods. However</w:t>
      </w:r>
      <w:r w:rsidR="005D328D" w:rsidRPr="004F3BDC">
        <w:t>,</w:t>
      </w:r>
      <w:r w:rsidR="004145C8" w:rsidRPr="004F3BDC">
        <w:t xml:space="preserve"> the herbicides can have adverse effect on the environment by endangering the crops, livestock, fish and wildlife. Some states </w:t>
      </w:r>
      <w:r w:rsidR="009E20A7" w:rsidRPr="004F3BDC">
        <w:t>such as Oregon DOT include the fish and wildlife protection strategies in their roadside vegetation plans by reducing the spraying time and width to protect the riparian areas (</w:t>
      </w:r>
      <w:r w:rsidR="00EE10DB" w:rsidRPr="004F3BDC">
        <w:rPr>
          <w:rStyle w:val="EndnoteReference"/>
          <w:i/>
        </w:rPr>
        <w:t>5</w:t>
      </w:r>
      <w:r w:rsidR="000215FB">
        <w:rPr>
          <w:i/>
        </w:rPr>
        <w:t>6</w:t>
      </w:r>
      <w:r w:rsidR="009E20A7" w:rsidRPr="004F3BDC">
        <w:t xml:space="preserve">). </w:t>
      </w:r>
    </w:p>
    <w:p w14:paraId="7DBE0041" w14:textId="77777777" w:rsidR="00A52BA7" w:rsidRDefault="00A52BA7" w:rsidP="00971D57"/>
    <w:p w14:paraId="52592B00" w14:textId="5B107FEC" w:rsidR="000C672C" w:rsidRPr="004F3BDC" w:rsidRDefault="000C672C" w:rsidP="00971D57">
      <w:r w:rsidRPr="004F3BDC">
        <w:t xml:space="preserve">The EPA administers Federal Insecticide, Fungicide, and Rodenticide Act (FIFRA) for regulating the sale, distribution and use of herbicides. </w:t>
      </w:r>
      <w:r w:rsidR="005D328D" w:rsidRPr="004F3BDC">
        <w:t>Roadside application herbicides fall into two main categories:</w:t>
      </w:r>
      <w:r w:rsidRPr="004F3BDC">
        <w:t xml:space="preserve"> soil-active and foliar-applied (</w:t>
      </w:r>
      <w:r w:rsidR="00EE10DB" w:rsidRPr="004F3BDC">
        <w:rPr>
          <w:i/>
        </w:rPr>
        <w:t>5</w:t>
      </w:r>
      <w:r w:rsidR="000215FB">
        <w:rPr>
          <w:i/>
        </w:rPr>
        <w:t>7</w:t>
      </w:r>
      <w:r w:rsidRPr="004F3BDC">
        <w:t xml:space="preserve">). The soil active herbicides </w:t>
      </w:r>
      <w:r w:rsidR="005D328D" w:rsidRPr="004F3BDC">
        <w:t xml:space="preserve">are </w:t>
      </w:r>
      <w:r w:rsidRPr="004F3BDC">
        <w:t>applied to the soil</w:t>
      </w:r>
      <w:r w:rsidR="005D328D" w:rsidRPr="004F3BDC">
        <w:t xml:space="preserve"> where</w:t>
      </w:r>
      <w:r w:rsidRPr="004F3BDC">
        <w:t xml:space="preserve"> residuals move into the plant root by water and rainfall. The foliar-applied herbicides are typically sprayed directly onto </w:t>
      </w:r>
      <w:r w:rsidR="005D328D" w:rsidRPr="004F3BDC">
        <w:t xml:space="preserve">targeted </w:t>
      </w:r>
      <w:r w:rsidRPr="004F3BDC">
        <w:t>plant foliage or bare soil</w:t>
      </w:r>
      <w:r w:rsidR="002E354F" w:rsidRPr="004F3BDC">
        <w:t xml:space="preserve"> (</w:t>
      </w:r>
      <w:r w:rsidR="00820342" w:rsidRPr="004F3BDC">
        <w:fldChar w:fldCharType="begin"/>
      </w:r>
      <w:r w:rsidR="00820342" w:rsidRPr="004F3BDC">
        <w:instrText xml:space="preserve"> REF _Ref512245542 \h </w:instrText>
      </w:r>
      <w:r w:rsidR="004F3BDC">
        <w:instrText xml:space="preserve"> \* MERGEFORMAT </w:instrText>
      </w:r>
      <w:r w:rsidR="00820342" w:rsidRPr="004F3BDC">
        <w:fldChar w:fldCharType="separate"/>
      </w:r>
      <w:r w:rsidR="00FF3957" w:rsidRPr="004F3BDC">
        <w:t xml:space="preserve">Figure </w:t>
      </w:r>
      <w:r w:rsidR="00820342" w:rsidRPr="004F3BDC">
        <w:fldChar w:fldCharType="end"/>
      </w:r>
      <w:r w:rsidR="00610BBF">
        <w:t>9</w:t>
      </w:r>
      <w:r w:rsidR="002E354F" w:rsidRPr="004F3BDC">
        <w:t>)</w:t>
      </w:r>
      <w:r w:rsidRPr="004F3BDC">
        <w:t xml:space="preserve">. </w:t>
      </w:r>
    </w:p>
    <w:p w14:paraId="5D1EFFF0" w14:textId="3979833A" w:rsidR="000C672C" w:rsidRPr="004F3BDC" w:rsidRDefault="000C672C" w:rsidP="00971D5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E354F" w:rsidRPr="004F3BDC" w14:paraId="413D2FB3" w14:textId="77777777" w:rsidTr="002E354F">
        <w:trPr>
          <w:trHeight w:val="4860"/>
        </w:trPr>
        <w:tc>
          <w:tcPr>
            <w:tcW w:w="9350" w:type="dxa"/>
          </w:tcPr>
          <w:p w14:paraId="30EAF81D" w14:textId="5B909172" w:rsidR="002E354F" w:rsidRPr="004F3BDC" w:rsidRDefault="002878E1" w:rsidP="000C672C">
            <w:pPr>
              <w:keepNext/>
              <w:jc w:val="center"/>
            </w:pPr>
            <w:r w:rsidRPr="004F3BDC">
              <w:rPr>
                <w:noProof/>
              </w:rPr>
              <w:lastRenderedPageBreak/>
              <w:drawing>
                <wp:anchor distT="0" distB="0" distL="114300" distR="114300" simplePos="0" relativeHeight="251670528" behindDoc="0" locked="0" layoutInCell="1" allowOverlap="1" wp14:anchorId="11FABE55" wp14:editId="58ED40EF">
                  <wp:simplePos x="0" y="0"/>
                  <wp:positionH relativeFrom="column">
                    <wp:posOffset>250596</wp:posOffset>
                  </wp:positionH>
                  <wp:positionV relativeFrom="paragraph">
                    <wp:posOffset>1118702</wp:posOffset>
                  </wp:positionV>
                  <wp:extent cx="2564953" cy="1920528"/>
                  <wp:effectExtent l="0" t="0" r="6985" b="3810"/>
                  <wp:wrapThrough wrapText="bothSides">
                    <wp:wrapPolygon edited="0">
                      <wp:start x="0" y="0"/>
                      <wp:lineTo x="0" y="21429"/>
                      <wp:lineTo x="21498" y="21429"/>
                      <wp:lineTo x="21498"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7357" cy="19223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354F" w:rsidRPr="004F3BDC">
              <w:rPr>
                <w:noProof/>
              </w:rPr>
              <w:drawing>
                <wp:anchor distT="0" distB="0" distL="114300" distR="114300" simplePos="0" relativeHeight="251668480" behindDoc="0" locked="0" layoutInCell="1" allowOverlap="1" wp14:anchorId="1CD0B29C" wp14:editId="20E0E81E">
                  <wp:simplePos x="0" y="0"/>
                  <wp:positionH relativeFrom="column">
                    <wp:posOffset>1621018</wp:posOffset>
                  </wp:positionH>
                  <wp:positionV relativeFrom="paragraph">
                    <wp:posOffset>312</wp:posOffset>
                  </wp:positionV>
                  <wp:extent cx="4240607" cy="2951168"/>
                  <wp:effectExtent l="0" t="0" r="7620" b="1905"/>
                  <wp:wrapThrough wrapText="bothSides">
                    <wp:wrapPolygon edited="0">
                      <wp:start x="0" y="0"/>
                      <wp:lineTo x="0" y="21474"/>
                      <wp:lineTo x="21542" y="21474"/>
                      <wp:lineTo x="21542"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40607" cy="2951168"/>
                          </a:xfrm>
                          <a:prstGeom prst="rect">
                            <a:avLst/>
                          </a:prstGeom>
                          <a:noFill/>
                          <a:ln>
                            <a:noFill/>
                          </a:ln>
                        </pic:spPr>
                      </pic:pic>
                    </a:graphicData>
                  </a:graphic>
                  <wp14:sizeRelH relativeFrom="page">
                    <wp14:pctWidth>0</wp14:pctWidth>
                  </wp14:sizeRelH>
                  <wp14:sizeRelV relativeFrom="page">
                    <wp14:pctHeight>0</wp14:pctHeight>
                  </wp14:sizeRelV>
                </wp:anchor>
              </w:drawing>
            </w:r>
            <w:r w:rsidR="002E354F" w:rsidRPr="004F3BDC">
              <w:t xml:space="preserve"> </w:t>
            </w:r>
          </w:p>
        </w:tc>
      </w:tr>
      <w:tr w:rsidR="002E354F" w:rsidRPr="004F3BDC" w14:paraId="5291912C" w14:textId="77777777" w:rsidTr="002E354F">
        <w:tc>
          <w:tcPr>
            <w:tcW w:w="9350" w:type="dxa"/>
          </w:tcPr>
          <w:p w14:paraId="635BC496" w14:textId="30B70B6B" w:rsidR="002E354F" w:rsidRPr="004F3BDC" w:rsidRDefault="002E354F" w:rsidP="00610BBF">
            <w:pPr>
              <w:pStyle w:val="Caption"/>
              <w:ind w:firstLine="0"/>
            </w:pPr>
            <w:bookmarkStart w:id="67" w:name="_Ref512245542"/>
            <w:bookmarkStart w:id="68" w:name="_Toc517351189"/>
            <w:r w:rsidRPr="004F3BDC">
              <w:t xml:space="preserve">Figure </w:t>
            </w:r>
            <w:r w:rsidR="002372B4">
              <w:fldChar w:fldCharType="begin"/>
            </w:r>
            <w:r w:rsidR="002372B4">
              <w:instrText xml:space="preserve"> SEQ Figure \* ARABIC </w:instrText>
            </w:r>
            <w:r w:rsidR="002372B4">
              <w:fldChar w:fldCharType="separate"/>
            </w:r>
            <w:r w:rsidR="001562DB">
              <w:rPr>
                <w:noProof/>
              </w:rPr>
              <w:t>9</w:t>
            </w:r>
            <w:r w:rsidR="002372B4">
              <w:rPr>
                <w:noProof/>
              </w:rPr>
              <w:fldChar w:fldCharType="end"/>
            </w:r>
            <w:bookmarkEnd w:id="67"/>
            <w:r w:rsidRPr="004F3BDC">
              <w:t xml:space="preserve">. Model 85 </w:t>
            </w:r>
            <w:r w:rsidR="004F3BDC" w:rsidRPr="004F3BDC">
              <w:t>h</w:t>
            </w:r>
            <w:r w:rsidRPr="004F3BDC">
              <w:t xml:space="preserve">erbicide </w:t>
            </w:r>
            <w:r w:rsidR="004F3BDC" w:rsidRPr="004F3BDC">
              <w:t>s</w:t>
            </w:r>
            <w:r w:rsidRPr="004F3BDC">
              <w:t xml:space="preserve">praying </w:t>
            </w:r>
            <w:r w:rsidR="004F3BDC" w:rsidRPr="004F3BDC">
              <w:t>u</w:t>
            </w:r>
            <w:r w:rsidRPr="004F3BDC">
              <w:t>nit</w:t>
            </w:r>
            <w:r w:rsidR="004F3BDC" w:rsidRPr="004F3BDC">
              <w:t xml:space="preserve"> (Source: 5</w:t>
            </w:r>
            <w:r w:rsidR="000215FB">
              <w:t>7</w:t>
            </w:r>
            <w:r w:rsidR="004F3BDC" w:rsidRPr="004F3BDC">
              <w:t>)</w:t>
            </w:r>
            <w:r w:rsidRPr="004F3BDC">
              <w:t>.</w:t>
            </w:r>
            <w:bookmarkEnd w:id="68"/>
          </w:p>
        </w:tc>
      </w:tr>
    </w:tbl>
    <w:p w14:paraId="11F52AF2" w14:textId="584B5868" w:rsidR="0022477A" w:rsidRPr="004F3BDC" w:rsidRDefault="0022477A" w:rsidP="00FD5017">
      <w:pPr>
        <w:pStyle w:val="Heading4"/>
        <w:ind w:firstLine="0"/>
      </w:pPr>
      <w:r w:rsidRPr="004F3BDC">
        <w:t>Other Methods</w:t>
      </w:r>
    </w:p>
    <w:p w14:paraId="6ACA66E9" w14:textId="0913AF4B" w:rsidR="0047101B" w:rsidRPr="004F3BDC" w:rsidRDefault="0047101B" w:rsidP="00112D44">
      <w:pPr>
        <w:ind w:firstLine="0"/>
      </w:pPr>
      <w:r w:rsidRPr="004F3BDC">
        <w:t xml:space="preserve">In addition to the aforementioned methods, some states have been practicing with </w:t>
      </w:r>
      <w:r w:rsidR="002878E1" w:rsidRPr="004F3BDC">
        <w:t xml:space="preserve">other more-innovative and less </w:t>
      </w:r>
      <w:r w:rsidR="005D328D" w:rsidRPr="004F3BDC">
        <w:t>labor-intensive</w:t>
      </w:r>
      <w:r w:rsidR="0022477A" w:rsidRPr="004F3BDC">
        <w:t xml:space="preserve"> methods (</w:t>
      </w:r>
      <w:r w:rsidR="00BD103F" w:rsidRPr="004F3BDC">
        <w:rPr>
          <w:i/>
        </w:rPr>
        <w:t>5</w:t>
      </w:r>
      <w:r w:rsidR="000215FB">
        <w:rPr>
          <w:i/>
        </w:rPr>
        <w:t>8</w:t>
      </w:r>
      <w:r w:rsidR="0022477A" w:rsidRPr="004F3BDC">
        <w:t xml:space="preserve">). </w:t>
      </w:r>
    </w:p>
    <w:p w14:paraId="3B47D3AA" w14:textId="3CB22D0E" w:rsidR="0022477A" w:rsidRPr="004F3BDC" w:rsidRDefault="0022477A" w:rsidP="00FD5017">
      <w:pPr>
        <w:pStyle w:val="Heading3"/>
        <w:ind w:firstLine="0"/>
      </w:pPr>
      <w:bookmarkStart w:id="69" w:name="_Toc512242645"/>
      <w:bookmarkStart w:id="70" w:name="_Toc517421682"/>
      <w:r w:rsidRPr="004F3BDC">
        <w:t xml:space="preserve">Best </w:t>
      </w:r>
      <w:r w:rsidR="002E354F" w:rsidRPr="004F3BDC">
        <w:t xml:space="preserve">Management </w:t>
      </w:r>
      <w:r w:rsidRPr="004F3BDC">
        <w:t>Practices</w:t>
      </w:r>
      <w:bookmarkEnd w:id="69"/>
      <w:bookmarkEnd w:id="70"/>
    </w:p>
    <w:p w14:paraId="3AD1526D" w14:textId="734145D1" w:rsidR="0022477A" w:rsidRPr="004F3BDC" w:rsidRDefault="0022477A" w:rsidP="00112D44">
      <w:pPr>
        <w:ind w:firstLine="0"/>
      </w:pPr>
      <w:r w:rsidRPr="004F3BDC">
        <w:t xml:space="preserve">It is essential to incorporate the vegetation management into the transportation planning and design phases to achieve the highest benefit and cost effectiveness. </w:t>
      </w:r>
      <w:r w:rsidR="00157D96">
        <w:t>Most s</w:t>
      </w:r>
      <w:r w:rsidRPr="004F3BDC">
        <w:t xml:space="preserve">tate DOT’s have adapted the zoning practice developed by National Roadside Vegetation Management Association (NRVMA) to incorporate the vegetation management in transportation planning phase. States use either three or four zones to define the roadside zones. </w:t>
      </w:r>
      <w:r w:rsidRPr="004F3BDC">
        <w:fldChar w:fldCharType="begin"/>
      </w:r>
      <w:r w:rsidRPr="004F3BDC">
        <w:instrText xml:space="preserve"> REF _Ref511913492 \h </w:instrText>
      </w:r>
      <w:r w:rsidR="000837C7" w:rsidRPr="004F3BDC">
        <w:instrText xml:space="preserve"> \* MERGEFORMAT </w:instrText>
      </w:r>
      <w:r w:rsidRPr="004F3BDC">
        <w:fldChar w:fldCharType="separate"/>
      </w:r>
      <w:r w:rsidR="00FF3957" w:rsidRPr="004F3BDC">
        <w:t xml:space="preserve">Figure </w:t>
      </w:r>
      <w:r w:rsidRPr="004F3BDC">
        <w:fldChar w:fldCharType="end"/>
      </w:r>
      <w:r w:rsidR="00610BBF">
        <w:t>10</w:t>
      </w:r>
      <w:r w:rsidRPr="004F3BDC">
        <w:t xml:space="preserve"> depicts the roadside zones </w:t>
      </w:r>
      <w:r w:rsidR="002878E1" w:rsidRPr="004F3BDC">
        <w:t>described in</w:t>
      </w:r>
      <w:r w:rsidRPr="004F3BDC">
        <w:t xml:space="preserve"> WSDOT’s </w:t>
      </w:r>
      <w:r w:rsidRPr="004F3BDC">
        <w:rPr>
          <w:i/>
        </w:rPr>
        <w:t>Roadside Policy Manual</w:t>
      </w:r>
      <w:r w:rsidR="001A3E6C" w:rsidRPr="004F3BDC">
        <w:rPr>
          <w:i/>
        </w:rPr>
        <w:t xml:space="preserve"> (</w:t>
      </w:r>
      <w:r w:rsidR="00BD103F" w:rsidRPr="004F3BDC">
        <w:rPr>
          <w:i/>
        </w:rPr>
        <w:t>5</w:t>
      </w:r>
      <w:r w:rsidR="000215FB">
        <w:rPr>
          <w:i/>
        </w:rPr>
        <w:t>9</w:t>
      </w:r>
      <w:r w:rsidR="001A3E6C" w:rsidRPr="004F3BDC">
        <w:rPr>
          <w:i/>
        </w:rPr>
        <w:t>)</w:t>
      </w:r>
      <w:r w:rsidR="001A3E6C" w:rsidRPr="00F45EDA">
        <w:t xml:space="preserve">. </w:t>
      </w:r>
      <w:r w:rsidRPr="00F45EDA">
        <w:t xml:space="preserve">The </w:t>
      </w:r>
      <w:r w:rsidRPr="004F3BDC">
        <w:t xml:space="preserve">figure also incorporates the activities and the </w:t>
      </w:r>
      <w:r w:rsidR="002878E1" w:rsidRPr="004F3BDC">
        <w:t>functionalities</w:t>
      </w:r>
      <w:r w:rsidRPr="004F3BDC">
        <w:t xml:space="preserve"> of each zone. </w:t>
      </w:r>
    </w:p>
    <w:p w14:paraId="0B53F1A6" w14:textId="77777777" w:rsidR="0022477A" w:rsidRPr="004F3BDC" w:rsidRDefault="0022477A" w:rsidP="0022477A"/>
    <w:p w14:paraId="2E6A1CD0" w14:textId="77777777" w:rsidR="0022477A" w:rsidRPr="004F3BDC" w:rsidRDefault="0022477A" w:rsidP="00567947">
      <w:pPr>
        <w:keepNext/>
        <w:ind w:firstLine="0"/>
      </w:pPr>
      <w:r w:rsidRPr="004F3BDC">
        <w:rPr>
          <w:noProof/>
        </w:rPr>
        <w:lastRenderedPageBreak/>
        <w:drawing>
          <wp:inline distT="0" distB="0" distL="0" distR="0" wp14:anchorId="757DC122" wp14:editId="6F3591D3">
            <wp:extent cx="5957055" cy="7116115"/>
            <wp:effectExtent l="0" t="0" r="571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81266" cy="7145037"/>
                    </a:xfrm>
                    <a:prstGeom prst="rect">
                      <a:avLst/>
                    </a:prstGeom>
                    <a:noFill/>
                    <a:ln>
                      <a:noFill/>
                    </a:ln>
                  </pic:spPr>
                </pic:pic>
              </a:graphicData>
            </a:graphic>
          </wp:inline>
        </w:drawing>
      </w:r>
    </w:p>
    <w:p w14:paraId="37E0112F" w14:textId="77777777" w:rsidR="0022477A" w:rsidRPr="004F3BDC" w:rsidRDefault="0022477A" w:rsidP="0022477A">
      <w:pPr>
        <w:pStyle w:val="Caption"/>
      </w:pPr>
    </w:p>
    <w:p w14:paraId="2A0005B4" w14:textId="1CC6B35B" w:rsidR="0022477A" w:rsidRPr="004F3BDC" w:rsidRDefault="0022477A" w:rsidP="00F45EDA">
      <w:pPr>
        <w:pStyle w:val="Caption"/>
        <w:ind w:firstLine="0"/>
      </w:pPr>
      <w:bookmarkStart w:id="71" w:name="_Ref511913492"/>
      <w:bookmarkStart w:id="72" w:name="_Toc517351190"/>
      <w:r w:rsidRPr="004F3BDC">
        <w:t xml:space="preserve">Figure </w:t>
      </w:r>
      <w:r w:rsidR="002372B4">
        <w:fldChar w:fldCharType="begin"/>
      </w:r>
      <w:r w:rsidR="002372B4">
        <w:instrText xml:space="preserve"> SEQ Figure \* ARABIC </w:instrText>
      </w:r>
      <w:r w:rsidR="002372B4">
        <w:fldChar w:fldCharType="separate"/>
      </w:r>
      <w:r w:rsidR="001562DB">
        <w:rPr>
          <w:noProof/>
        </w:rPr>
        <w:t>10</w:t>
      </w:r>
      <w:r w:rsidR="002372B4">
        <w:rPr>
          <w:noProof/>
        </w:rPr>
        <w:fldChar w:fldCharType="end"/>
      </w:r>
      <w:bookmarkEnd w:id="71"/>
      <w:r w:rsidRPr="004F3BDC">
        <w:t xml:space="preserve">. Roadside </w:t>
      </w:r>
      <w:r w:rsidR="00BD103F" w:rsidRPr="004F3BDC">
        <w:t>m</w:t>
      </w:r>
      <w:r w:rsidRPr="004F3BDC">
        <w:t xml:space="preserve">anagement </w:t>
      </w:r>
      <w:r w:rsidR="00BD103F" w:rsidRPr="004F3BDC">
        <w:t>z</w:t>
      </w:r>
      <w:r w:rsidRPr="004F3BDC">
        <w:t xml:space="preserve">one </w:t>
      </w:r>
      <w:r w:rsidR="00BD103F" w:rsidRPr="004F3BDC">
        <w:t>d</w:t>
      </w:r>
      <w:r w:rsidRPr="004F3BDC">
        <w:t xml:space="preserve">efinitions and </w:t>
      </w:r>
      <w:r w:rsidR="00BD103F" w:rsidRPr="004F3BDC">
        <w:t>a</w:t>
      </w:r>
      <w:r w:rsidRPr="004F3BDC">
        <w:t>ctivities</w:t>
      </w:r>
      <w:r w:rsidR="00BD103F" w:rsidRPr="004F3BDC">
        <w:t xml:space="preserve"> (Source: </w:t>
      </w:r>
      <w:r w:rsidR="008C5D49">
        <w:t>59</w:t>
      </w:r>
      <w:r w:rsidR="00BD103F" w:rsidRPr="004F3BDC">
        <w:t>)</w:t>
      </w:r>
      <w:bookmarkEnd w:id="72"/>
    </w:p>
    <w:p w14:paraId="5873541E" w14:textId="011464B4" w:rsidR="0022477A" w:rsidRPr="004F3BDC" w:rsidRDefault="0022477A" w:rsidP="00BD103F">
      <w:pPr>
        <w:ind w:firstLine="0"/>
      </w:pPr>
    </w:p>
    <w:p w14:paraId="5B6EF397" w14:textId="50E1CBA6" w:rsidR="0022477A" w:rsidRPr="004F3BDC" w:rsidRDefault="0022477A" w:rsidP="001A7EF2">
      <w:pPr>
        <w:pStyle w:val="ListParagraph"/>
        <w:numPr>
          <w:ilvl w:val="0"/>
          <w:numId w:val="2"/>
        </w:numPr>
      </w:pPr>
      <w:r w:rsidRPr="004F3BDC">
        <w:t xml:space="preserve">Zone 1 is the vegetation-free or routinely mowed zone adjacent to the pavement. The main features of </w:t>
      </w:r>
      <w:r w:rsidR="00D67BE6" w:rsidRPr="004F3BDC">
        <w:t>Z</w:t>
      </w:r>
      <w:r w:rsidRPr="004F3BDC">
        <w:t xml:space="preserve">one 1 </w:t>
      </w:r>
      <w:r w:rsidR="00157D96">
        <w:t>are</w:t>
      </w:r>
      <w:r w:rsidRPr="004F3BDC">
        <w:t xml:space="preserve"> to support the guideposts, guardrails and buried utilities, </w:t>
      </w:r>
      <w:r w:rsidRPr="004F3BDC">
        <w:lastRenderedPageBreak/>
        <w:t xml:space="preserve">provide </w:t>
      </w:r>
      <w:r w:rsidR="00157D96">
        <w:t>for</w:t>
      </w:r>
      <w:r w:rsidRPr="004F3BDC">
        <w:t xml:space="preserve"> sight distance, control erosion, preserve pavement, filter stormwater leaving the pavement, and help provide a mechanical and chemical control of vegetation.</w:t>
      </w:r>
    </w:p>
    <w:p w14:paraId="4A83C8E3" w14:textId="5BFBE274" w:rsidR="0022477A" w:rsidRPr="004F3BDC" w:rsidRDefault="0022477A" w:rsidP="001A7EF2">
      <w:pPr>
        <w:pStyle w:val="ListParagraph"/>
        <w:numPr>
          <w:ilvl w:val="0"/>
          <w:numId w:val="2"/>
        </w:numPr>
      </w:pPr>
      <w:r w:rsidRPr="004F3BDC">
        <w:t xml:space="preserve">Zone 2 </w:t>
      </w:r>
      <w:r w:rsidR="00AB7DBF" w:rsidRPr="004F3BDC">
        <w:t>contains</w:t>
      </w:r>
      <w:r w:rsidRPr="004F3BDC">
        <w:t xml:space="preserve"> the Clear Zone </w:t>
      </w:r>
      <w:r w:rsidR="00AB7DBF" w:rsidRPr="004F3BDC">
        <w:t xml:space="preserve">that </w:t>
      </w:r>
      <w:r w:rsidRPr="004F3BDC">
        <w:t xml:space="preserve">provides the recovery area for the errant vehicles as well as supports the traffic control signs. Other features of Zone 2 include providing sight distance and sign visibility, erosion control, stormwater conveyance and treatment (filter strips and swales), corridor continuity, scenic enhancement, noxious weed control and slope stabilization. </w:t>
      </w:r>
    </w:p>
    <w:p w14:paraId="3CBE8EEC" w14:textId="3E7723E6" w:rsidR="0022477A" w:rsidRPr="004F3BDC" w:rsidRDefault="0022477A" w:rsidP="001A7EF2">
      <w:pPr>
        <w:pStyle w:val="ListParagraph"/>
        <w:numPr>
          <w:ilvl w:val="0"/>
          <w:numId w:val="2"/>
        </w:numPr>
      </w:pPr>
      <w:r w:rsidRPr="004F3BDC">
        <w:t xml:space="preserve">Zone 3 is the area beyond the </w:t>
      </w:r>
      <w:r w:rsidR="005D328D" w:rsidRPr="004F3BDC">
        <w:t>Clear Z</w:t>
      </w:r>
      <w:r w:rsidRPr="004F3BDC">
        <w:t xml:space="preserve">one up to the </w:t>
      </w:r>
      <w:r w:rsidR="005D328D" w:rsidRPr="004F3BDC">
        <w:t>ROW</w:t>
      </w:r>
      <w:r w:rsidRPr="004F3BDC">
        <w:t xml:space="preserve"> line. This zone typically contains native and naturally occurring vegetation. Zone 3 activities consist of erosion control, noxious weed control, slope stabilization, stormwater conveyance, screening and blending, and constructing permanent vegetation barriers.  </w:t>
      </w:r>
    </w:p>
    <w:p w14:paraId="469A18A7" w14:textId="77777777" w:rsidR="0022477A" w:rsidRPr="004F3BDC" w:rsidRDefault="0022477A" w:rsidP="00322CE1"/>
    <w:p w14:paraId="5D629B5D" w14:textId="32BE316C" w:rsidR="002878E1" w:rsidRPr="004F3BDC" w:rsidRDefault="002E354F" w:rsidP="0077141E">
      <w:r w:rsidRPr="004F3BDC">
        <w:t xml:space="preserve">The effective roadside management process requires making informed decision to integrate different techniques and methods to achieve the greatest benefits. Minnesota DOT has conducted the survey of the existing best practices in the states to develop </w:t>
      </w:r>
      <w:r w:rsidR="00112D44">
        <w:rPr>
          <w:i/>
        </w:rPr>
        <w:t>T</w:t>
      </w:r>
      <w:r w:rsidRPr="004F3BDC">
        <w:rPr>
          <w:i/>
        </w:rPr>
        <w:t xml:space="preserve">he </w:t>
      </w:r>
      <w:r w:rsidR="00BF6390" w:rsidRPr="004F3BDC">
        <w:rPr>
          <w:i/>
        </w:rPr>
        <w:t>Best Practices</w:t>
      </w:r>
      <w:r w:rsidR="00BF6390" w:rsidRPr="004F3BDC">
        <w:t xml:space="preserve"> </w:t>
      </w:r>
      <w:r w:rsidRPr="004F3BDC">
        <w:rPr>
          <w:i/>
        </w:rPr>
        <w:t xml:space="preserve">Handbook </w:t>
      </w:r>
      <w:r w:rsidR="00BF6390" w:rsidRPr="004F3BDC">
        <w:rPr>
          <w:i/>
        </w:rPr>
        <w:t xml:space="preserve">on Roadside Vegetation Management </w:t>
      </w:r>
      <w:r w:rsidRPr="004F3BDC">
        <w:t>(</w:t>
      </w:r>
      <w:r w:rsidR="000215FB">
        <w:rPr>
          <w:i/>
        </w:rPr>
        <w:t>60</w:t>
      </w:r>
      <w:r w:rsidRPr="004F3BDC">
        <w:t xml:space="preserve">). </w:t>
      </w:r>
      <w:r w:rsidR="00D67BE6" w:rsidRPr="004F3BDC">
        <w:t>The h</w:t>
      </w:r>
      <w:r w:rsidRPr="004F3BDC">
        <w:t xml:space="preserve">andbook classifies the existing best management practices for </w:t>
      </w:r>
      <w:r w:rsidR="0077141E" w:rsidRPr="004F3BDC">
        <w:t>roadside vegetation as follows:</w:t>
      </w:r>
    </w:p>
    <w:p w14:paraId="412F5434" w14:textId="77777777" w:rsidR="002E354F" w:rsidRPr="004F3BDC" w:rsidRDefault="002E354F" w:rsidP="00813F3B">
      <w:pPr>
        <w:pStyle w:val="ListParagraph"/>
        <w:numPr>
          <w:ilvl w:val="0"/>
          <w:numId w:val="3"/>
        </w:numPr>
        <w:spacing w:before="240"/>
      </w:pPr>
      <w:r w:rsidRPr="004F3BDC">
        <w:t xml:space="preserve">Develop an Integrated Roadside Management Process (IRVM). </w:t>
      </w:r>
    </w:p>
    <w:p w14:paraId="4FBE3099" w14:textId="77777777" w:rsidR="002E354F" w:rsidRPr="004F3BDC" w:rsidRDefault="002E354F" w:rsidP="001A7EF2">
      <w:pPr>
        <w:pStyle w:val="ListParagraph"/>
        <w:numPr>
          <w:ilvl w:val="0"/>
          <w:numId w:val="3"/>
        </w:numPr>
      </w:pPr>
      <w:r w:rsidRPr="004F3BDC">
        <w:t>Develop a Public Relations Plan</w:t>
      </w:r>
    </w:p>
    <w:p w14:paraId="4E5B3207" w14:textId="77777777" w:rsidR="002E354F" w:rsidRPr="004F3BDC" w:rsidRDefault="002E354F" w:rsidP="001A7EF2">
      <w:pPr>
        <w:pStyle w:val="ListParagraph"/>
        <w:numPr>
          <w:ilvl w:val="0"/>
          <w:numId w:val="3"/>
        </w:numPr>
      </w:pPr>
      <w:r w:rsidRPr="004F3BDC">
        <w:t>Develop a Mowing Policy and Improved Procedures</w:t>
      </w:r>
    </w:p>
    <w:p w14:paraId="1B9B0538" w14:textId="77777777" w:rsidR="002E354F" w:rsidRPr="004F3BDC" w:rsidRDefault="002E354F" w:rsidP="001A7EF2">
      <w:pPr>
        <w:pStyle w:val="ListParagraph"/>
        <w:numPr>
          <w:ilvl w:val="0"/>
          <w:numId w:val="3"/>
        </w:numPr>
      </w:pPr>
      <w:r w:rsidRPr="004F3BDC">
        <w:t>Establish Sustainable Vegetation</w:t>
      </w:r>
    </w:p>
    <w:p w14:paraId="2524048B" w14:textId="77777777" w:rsidR="002E354F" w:rsidRPr="004F3BDC" w:rsidRDefault="002E354F" w:rsidP="001A7EF2">
      <w:pPr>
        <w:pStyle w:val="ListParagraph"/>
        <w:numPr>
          <w:ilvl w:val="0"/>
          <w:numId w:val="3"/>
        </w:numPr>
      </w:pPr>
      <w:r w:rsidRPr="004F3BDC">
        <w:t>Control Noxious Weeds and Prevent the Establishment of New Invaders</w:t>
      </w:r>
    </w:p>
    <w:p w14:paraId="71CF221C" w14:textId="77777777" w:rsidR="002E354F" w:rsidRPr="004F3BDC" w:rsidRDefault="002E354F" w:rsidP="001A7EF2">
      <w:pPr>
        <w:pStyle w:val="ListParagraph"/>
        <w:numPr>
          <w:ilvl w:val="0"/>
          <w:numId w:val="3"/>
        </w:numPr>
      </w:pPr>
      <w:r w:rsidRPr="004F3BDC">
        <w:t>Manage Living Snow Fences</w:t>
      </w:r>
    </w:p>
    <w:p w14:paraId="0C33A991" w14:textId="4709F641" w:rsidR="007115DD" w:rsidRDefault="002E354F" w:rsidP="001B096B">
      <w:pPr>
        <w:pStyle w:val="ListParagraph"/>
        <w:numPr>
          <w:ilvl w:val="0"/>
          <w:numId w:val="3"/>
        </w:numPr>
      </w:pPr>
      <w:r w:rsidRPr="004F3BDC">
        <w:t>Use Integrated Construction and Maintenance Practices.</w:t>
      </w:r>
    </w:p>
    <w:p w14:paraId="5554094D" w14:textId="77777777" w:rsidR="00025AD2" w:rsidRDefault="00025AD2" w:rsidP="006C72E4">
      <w:pPr>
        <w:pStyle w:val="Heading2"/>
        <w:ind w:firstLine="0"/>
        <w:rPr>
          <w:lang w:bidi="en-US"/>
        </w:rPr>
      </w:pPr>
      <w:bookmarkStart w:id="73" w:name="_Toc517421683"/>
      <w:r>
        <w:rPr>
          <w:lang w:bidi="en-US"/>
        </w:rPr>
        <w:t>Economy</w:t>
      </w:r>
      <w:bookmarkEnd w:id="73"/>
    </w:p>
    <w:p w14:paraId="74962B1F" w14:textId="77777777" w:rsidR="00D65523" w:rsidRDefault="00025AD2" w:rsidP="00025AD2">
      <w:pPr>
        <w:pStyle w:val="NCHRPParagraph"/>
        <w:spacing w:before="240"/>
        <w:ind w:left="0" w:firstLine="0"/>
        <w:rPr>
          <w:lang w:bidi="en-US"/>
        </w:rPr>
      </w:pPr>
      <w:del w:id="74" w:author="Das, Subasish" w:date="2018-06-22T09:11:00Z">
        <w:r w:rsidDel="00F675E2">
          <w:rPr>
            <w:lang w:bidi="en-US"/>
          </w:rPr>
          <w:delText xml:space="preserve"> </w:delText>
        </w:r>
      </w:del>
      <w:r>
        <w:rPr>
          <w:lang w:bidi="en-US"/>
        </w:rPr>
        <w:t xml:space="preserve">State DOTs struggle with meeting maintenance need with available budgets. Roadside vegetation management practices seem to provide flexibility within budgets. Allowing for some sort of managed succession within select areas </w:t>
      </w:r>
      <w:r w:rsidR="00BD2E76">
        <w:rPr>
          <w:lang w:bidi="en-US"/>
        </w:rPr>
        <w:t>reduces the need for mowing and other vegetation management. Little research has been conducted regarding the cost benefit of managed succession. However, some states have realized saving with reduced mowing.</w:t>
      </w:r>
    </w:p>
    <w:p w14:paraId="6309FE24" w14:textId="19A44645" w:rsidR="00BD2E76" w:rsidRDefault="00BD2E76" w:rsidP="00D65523">
      <w:pPr>
        <w:pStyle w:val="NCHRPParagraph"/>
        <w:spacing w:before="240"/>
        <w:ind w:left="0"/>
        <w:rPr>
          <w:lang w:bidi="en-US"/>
        </w:rPr>
      </w:pPr>
      <w:r>
        <w:rPr>
          <w:lang w:bidi="en-US"/>
        </w:rPr>
        <w:t xml:space="preserve">The Florida DOT (FDOT) stated a potential cost savings of 30% by </w:t>
      </w:r>
      <w:r w:rsidRPr="00BD2E76">
        <w:rPr>
          <w:lang w:bidi="en-US"/>
        </w:rPr>
        <w:t xml:space="preserve">implementing sustainable management practices such as reduced mowing. </w:t>
      </w:r>
      <w:r>
        <w:rPr>
          <w:lang w:bidi="en-US"/>
        </w:rPr>
        <w:t>A conservative estimate for enhanced ecosystems services provided by sustainable practice is about $1 billio</w:t>
      </w:r>
      <w:r w:rsidR="003F37F2">
        <w:rPr>
          <w:lang w:bidi="en-US"/>
        </w:rPr>
        <w:t>n with an increase up to $15 with the incorporation of wildflowers (</w:t>
      </w:r>
      <w:r w:rsidR="003F37F2" w:rsidRPr="003F37F2">
        <w:rPr>
          <w:i/>
          <w:lang w:bidi="en-US"/>
        </w:rPr>
        <w:t>52</w:t>
      </w:r>
      <w:r w:rsidR="003F37F2">
        <w:rPr>
          <w:lang w:bidi="en-US"/>
        </w:rPr>
        <w:t>).</w:t>
      </w:r>
      <w:r w:rsidR="003F37F2" w:rsidRPr="003F37F2">
        <w:t xml:space="preserve"> </w:t>
      </w:r>
      <w:r w:rsidR="003F37F2">
        <w:t xml:space="preserve">It is estimated that a </w:t>
      </w:r>
      <w:r w:rsidR="003F37F2" w:rsidRPr="003F37F2">
        <w:rPr>
          <w:lang w:bidi="en-US"/>
        </w:rPr>
        <w:t>10% reduction in mowing along rural roads (excluding asset maintenance) can reduce the department’s annual expenditures for mowing by $1,265,597</w:t>
      </w:r>
      <w:r w:rsidR="003F37F2">
        <w:rPr>
          <w:lang w:bidi="en-US"/>
        </w:rPr>
        <w:t xml:space="preserve"> (</w:t>
      </w:r>
      <w:r w:rsidR="003F37F2" w:rsidRPr="003F37F2">
        <w:rPr>
          <w:i/>
          <w:highlight w:val="yellow"/>
          <w:lang w:bidi="en-US"/>
        </w:rPr>
        <w:t>61</w:t>
      </w:r>
      <w:r w:rsidR="003F37F2">
        <w:rPr>
          <w:lang w:bidi="en-US"/>
        </w:rPr>
        <w:t>),</w:t>
      </w:r>
    </w:p>
    <w:p w14:paraId="3D13DA52" w14:textId="10DE3D4B" w:rsidR="00256144" w:rsidRDefault="003F37F2" w:rsidP="003F37F2">
      <w:pPr>
        <w:pStyle w:val="NCHRPParagraph"/>
        <w:spacing w:before="240"/>
        <w:ind w:left="0"/>
        <w:rPr>
          <w:lang w:bidi="en-US"/>
        </w:rPr>
      </w:pPr>
      <w:r>
        <w:rPr>
          <w:lang w:bidi="en-US"/>
        </w:rPr>
        <w:t xml:space="preserve">The Georgia DOT (GDOT) implemented reduced mowing in 2009. The decision was based on budgetary </w:t>
      </w:r>
      <w:r w:rsidR="00D65523">
        <w:rPr>
          <w:lang w:bidi="en-US"/>
        </w:rPr>
        <w:t>constraints. The cost saving to GDOT of limited mowing was estimated to be $10.95 million for the year following implementation (</w:t>
      </w:r>
      <w:r w:rsidR="00D65523" w:rsidRPr="00D65523">
        <w:rPr>
          <w:i/>
          <w:highlight w:val="yellow"/>
          <w:lang w:bidi="en-US"/>
        </w:rPr>
        <w:t>62</w:t>
      </w:r>
      <w:r w:rsidR="00D65523">
        <w:rPr>
          <w:lang w:bidi="en-US"/>
        </w:rPr>
        <w:t>).</w:t>
      </w:r>
    </w:p>
    <w:p w14:paraId="38E20F9B" w14:textId="4CB95A03" w:rsidR="00D65523" w:rsidRDefault="00D65523" w:rsidP="003F37F2">
      <w:pPr>
        <w:pStyle w:val="NCHRPParagraph"/>
        <w:spacing w:before="240"/>
        <w:ind w:left="0"/>
        <w:rPr>
          <w:lang w:bidi="en-US"/>
        </w:rPr>
      </w:pPr>
      <w:r>
        <w:rPr>
          <w:lang w:bidi="en-US"/>
        </w:rPr>
        <w:t xml:space="preserve">The Maryland State Highway Administration (SHA) initiated a reduced mowing program designed to return select areas of grassed roadsides to meadows and forests. </w:t>
      </w:r>
      <w:r w:rsidRPr="00D65523">
        <w:rPr>
          <w:lang w:bidi="en-US"/>
        </w:rPr>
        <w:t xml:space="preserve">SHA </w:t>
      </w:r>
      <w:r>
        <w:rPr>
          <w:lang w:bidi="en-US"/>
        </w:rPr>
        <w:t xml:space="preserve">not only </w:t>
      </w:r>
      <w:r>
        <w:rPr>
          <w:lang w:bidi="en-US"/>
        </w:rPr>
        <w:lastRenderedPageBreak/>
        <w:t xml:space="preserve">decreased the </w:t>
      </w:r>
      <w:r w:rsidRPr="00D65523">
        <w:rPr>
          <w:lang w:bidi="en-US"/>
        </w:rPr>
        <w:t xml:space="preserve">number of </w:t>
      </w:r>
      <w:r>
        <w:rPr>
          <w:lang w:bidi="en-US"/>
        </w:rPr>
        <w:t xml:space="preserve">mowed </w:t>
      </w:r>
      <w:r w:rsidRPr="00D65523">
        <w:rPr>
          <w:lang w:bidi="en-US"/>
        </w:rPr>
        <w:t>acres</w:t>
      </w:r>
      <w:r>
        <w:rPr>
          <w:lang w:bidi="en-US"/>
        </w:rPr>
        <w:t>, they also reduced</w:t>
      </w:r>
      <w:r w:rsidRPr="00D65523">
        <w:rPr>
          <w:lang w:bidi="en-US"/>
        </w:rPr>
        <w:t xml:space="preserve"> the number of </w:t>
      </w:r>
      <w:r>
        <w:rPr>
          <w:lang w:bidi="en-US"/>
        </w:rPr>
        <w:t xml:space="preserve">seasonal </w:t>
      </w:r>
      <w:r w:rsidRPr="00D65523">
        <w:rPr>
          <w:lang w:bidi="en-US"/>
        </w:rPr>
        <w:t>mowing cycles</w:t>
      </w:r>
      <w:r>
        <w:rPr>
          <w:lang w:bidi="en-US"/>
        </w:rPr>
        <w:t xml:space="preserve">. </w:t>
      </w:r>
      <w:r w:rsidRPr="00D65523">
        <w:rPr>
          <w:lang w:bidi="en-US"/>
        </w:rPr>
        <w:t xml:space="preserve"> </w:t>
      </w:r>
      <w:r w:rsidR="00FD4EF8">
        <w:rPr>
          <w:lang w:bidi="en-US"/>
        </w:rPr>
        <w:t xml:space="preserve">In </w:t>
      </w:r>
      <w:r w:rsidRPr="00D65523">
        <w:rPr>
          <w:lang w:bidi="en-US"/>
        </w:rPr>
        <w:t>fiscal year 2010</w:t>
      </w:r>
      <w:r w:rsidR="00FD4EF8">
        <w:rPr>
          <w:lang w:bidi="en-US"/>
        </w:rPr>
        <w:t>,</w:t>
      </w:r>
      <w:r w:rsidRPr="00D65523">
        <w:rPr>
          <w:lang w:bidi="en-US"/>
        </w:rPr>
        <w:t xml:space="preserve"> 33,000 </w:t>
      </w:r>
      <w:r w:rsidR="00FD4EF8">
        <w:rPr>
          <w:lang w:bidi="en-US"/>
        </w:rPr>
        <w:t xml:space="preserve">less </w:t>
      </w:r>
      <w:r w:rsidRPr="00D65523">
        <w:rPr>
          <w:lang w:bidi="en-US"/>
        </w:rPr>
        <w:t>acres</w:t>
      </w:r>
      <w:r w:rsidR="00FD4EF8">
        <w:rPr>
          <w:lang w:bidi="en-US"/>
        </w:rPr>
        <w:t xml:space="preserve"> were mowed</w:t>
      </w:r>
      <w:r w:rsidRPr="00D65523">
        <w:rPr>
          <w:lang w:bidi="en-US"/>
        </w:rPr>
        <w:t xml:space="preserve">, freeing up $3.5 million for use in other maintenance programs. </w:t>
      </w:r>
      <w:r w:rsidR="00FD4EF8">
        <w:rPr>
          <w:lang w:bidi="en-US"/>
        </w:rPr>
        <w:t xml:space="preserve">The SHA realized the ecosystem services of reduced mowing such as </w:t>
      </w:r>
      <w:r w:rsidRPr="00D65523">
        <w:rPr>
          <w:lang w:bidi="en-US"/>
        </w:rPr>
        <w:t>benefit</w:t>
      </w:r>
      <w:r w:rsidR="00FD4EF8">
        <w:rPr>
          <w:lang w:bidi="en-US"/>
        </w:rPr>
        <w:t>s to</w:t>
      </w:r>
      <w:r w:rsidRPr="00D65523">
        <w:rPr>
          <w:lang w:bidi="en-US"/>
        </w:rPr>
        <w:t xml:space="preserve"> wildlife, and </w:t>
      </w:r>
      <w:r w:rsidR="00FD4EF8">
        <w:rPr>
          <w:lang w:bidi="en-US"/>
        </w:rPr>
        <w:t>improvements to storm</w:t>
      </w:r>
      <w:r w:rsidRPr="00D65523">
        <w:rPr>
          <w:lang w:bidi="en-US"/>
        </w:rPr>
        <w:t>water quality</w:t>
      </w:r>
      <w:r w:rsidR="00FD4EF8">
        <w:rPr>
          <w:lang w:bidi="en-US"/>
        </w:rPr>
        <w:t xml:space="preserve"> and quantity</w:t>
      </w:r>
      <w:r>
        <w:rPr>
          <w:lang w:bidi="en-US"/>
        </w:rPr>
        <w:t xml:space="preserve"> (</w:t>
      </w:r>
      <w:r w:rsidRPr="00D65523">
        <w:rPr>
          <w:i/>
          <w:highlight w:val="yellow"/>
          <w:lang w:bidi="en-US"/>
        </w:rPr>
        <w:t>63</w:t>
      </w:r>
      <w:r>
        <w:rPr>
          <w:lang w:bidi="en-US"/>
        </w:rPr>
        <w:t>).</w:t>
      </w:r>
    </w:p>
    <w:p w14:paraId="03BFAA0D" w14:textId="037A53BC" w:rsidR="00BD103F" w:rsidRDefault="00463EF3" w:rsidP="006C72E4">
      <w:pPr>
        <w:pStyle w:val="Heading2"/>
        <w:ind w:firstLine="0"/>
        <w:rPr>
          <w:lang w:bidi="en-US"/>
        </w:rPr>
      </w:pPr>
      <w:bookmarkStart w:id="75" w:name="_Toc517421684"/>
      <w:r>
        <w:rPr>
          <w:lang w:bidi="en-US"/>
        </w:rPr>
        <w:t>CONCLUSIONS</w:t>
      </w:r>
      <w:bookmarkEnd w:id="75"/>
    </w:p>
    <w:p w14:paraId="365E380C" w14:textId="10604556" w:rsidR="00BD103F" w:rsidRDefault="00BD103F" w:rsidP="006C72E4">
      <w:pPr>
        <w:pStyle w:val="NCHRPParagraph"/>
        <w:rPr>
          <w:lang w:bidi="en-US"/>
        </w:rPr>
      </w:pPr>
    </w:p>
    <w:p w14:paraId="4C3DB4FA" w14:textId="2B659A68" w:rsidR="006C72E4" w:rsidRDefault="006C72E4" w:rsidP="006C72E4">
      <w:pPr>
        <w:pStyle w:val="NCHRPParagraph"/>
        <w:ind w:left="0" w:firstLine="0"/>
        <w:rPr>
          <w:lang w:bidi="en-US"/>
        </w:rPr>
      </w:pPr>
      <w:r>
        <w:rPr>
          <w:lang w:bidi="en-US"/>
        </w:rPr>
        <w:t>There is a growing body of r</w:t>
      </w:r>
      <w:r w:rsidRPr="006C72E4">
        <w:rPr>
          <w:lang w:bidi="en-US"/>
        </w:rPr>
        <w:t xml:space="preserve">esearch and project implementation regarding </w:t>
      </w:r>
      <w:r>
        <w:rPr>
          <w:lang w:bidi="en-US"/>
        </w:rPr>
        <w:t xml:space="preserve">the management of roadside vegetation. DOTs are realizing that less is more when it comes to </w:t>
      </w:r>
      <w:r w:rsidR="009A4816">
        <w:rPr>
          <w:lang w:bidi="en-US"/>
        </w:rPr>
        <w:t xml:space="preserve">roadside </w:t>
      </w:r>
      <w:r>
        <w:rPr>
          <w:lang w:bidi="en-US"/>
        </w:rPr>
        <w:t xml:space="preserve">vegetation management. The ecosystem services provided by minimizing roadside vegetation maintenance practices not only benefits the environment but also </w:t>
      </w:r>
      <w:r w:rsidR="009A4816">
        <w:rPr>
          <w:lang w:bidi="en-US"/>
        </w:rPr>
        <w:t>saves DOTs money in the long term.</w:t>
      </w:r>
      <w:r>
        <w:rPr>
          <w:lang w:bidi="en-US"/>
        </w:rPr>
        <w:t xml:space="preserve"> </w:t>
      </w:r>
      <w:r w:rsidR="009A4816">
        <w:rPr>
          <w:lang w:bidi="en-US"/>
        </w:rPr>
        <w:t>Workers are exposed to less traffic hazards that can occur during vegetation management activities and fewer chemicals due to minimizing treatments. Although reduced roadside vegetation management may not be applicable to all roadside scenarios such a many urban roadways, there are thousands of miles of ROW where reduced mowing activities are applicable. Public outreach and volunteer programs have benefited DOTs in educating the public on the benefits of using the roadsides to provide more than something aesthetically pleasing.</w:t>
      </w:r>
    </w:p>
    <w:p w14:paraId="6911EF7F" w14:textId="77777777" w:rsidR="006C72E4" w:rsidRDefault="006C72E4" w:rsidP="006C72E4">
      <w:pPr>
        <w:pStyle w:val="NCHRPParagraph"/>
        <w:ind w:left="0" w:firstLine="0"/>
        <w:rPr>
          <w:lang w:bidi="en-US"/>
        </w:rPr>
      </w:pPr>
    </w:p>
    <w:p w14:paraId="436C6664" w14:textId="677A55B5" w:rsidR="00BD103F" w:rsidRDefault="00BD103F" w:rsidP="00567947">
      <w:pPr>
        <w:spacing w:after="200" w:line="276" w:lineRule="auto"/>
        <w:ind w:firstLine="0"/>
        <w:rPr>
          <w:rFonts w:ascii="Times New Roman Bold" w:eastAsiaTheme="majorEastAsia" w:hAnsi="Times New Roman Bold" w:cstheme="majorBidi"/>
          <w:b/>
          <w:bCs/>
          <w:caps/>
          <w:szCs w:val="28"/>
          <w:lang w:bidi="en-US"/>
        </w:rPr>
      </w:pPr>
    </w:p>
    <w:p w14:paraId="5B36F6C4" w14:textId="7419C805" w:rsidR="00BD103F" w:rsidRDefault="00BD103F" w:rsidP="00567947">
      <w:pPr>
        <w:spacing w:after="200" w:line="276" w:lineRule="auto"/>
        <w:ind w:firstLine="0"/>
        <w:rPr>
          <w:rFonts w:ascii="Times New Roman Bold" w:eastAsiaTheme="majorEastAsia" w:hAnsi="Times New Roman Bold" w:cstheme="majorBidi"/>
          <w:b/>
          <w:bCs/>
          <w:caps/>
          <w:szCs w:val="28"/>
          <w:lang w:bidi="en-US"/>
        </w:rPr>
      </w:pPr>
    </w:p>
    <w:p w14:paraId="1C1B5C7B" w14:textId="071AE484" w:rsidR="00BD103F" w:rsidRDefault="00BD103F" w:rsidP="00567947">
      <w:pPr>
        <w:spacing w:after="200" w:line="276" w:lineRule="auto"/>
        <w:ind w:firstLine="0"/>
        <w:rPr>
          <w:rFonts w:ascii="Times New Roman Bold" w:eastAsiaTheme="majorEastAsia" w:hAnsi="Times New Roman Bold" w:cstheme="majorBidi"/>
          <w:b/>
          <w:bCs/>
          <w:caps/>
          <w:szCs w:val="28"/>
          <w:lang w:bidi="en-US"/>
        </w:rPr>
      </w:pPr>
    </w:p>
    <w:p w14:paraId="0291DF51" w14:textId="77777777" w:rsidR="006C72E4" w:rsidRDefault="006C72E4">
      <w:pPr>
        <w:spacing w:after="200" w:line="276" w:lineRule="auto"/>
        <w:ind w:firstLine="0"/>
        <w:rPr>
          <w:rFonts w:ascii="Times New Roman Bold" w:eastAsiaTheme="majorEastAsia" w:hAnsi="Times New Roman Bold" w:cstheme="majorBidi"/>
          <w:b/>
          <w:bCs/>
          <w:caps/>
          <w:sz w:val="28"/>
          <w:szCs w:val="28"/>
        </w:rPr>
      </w:pPr>
      <w:r>
        <w:br w:type="page"/>
      </w:r>
    </w:p>
    <w:p w14:paraId="27CA2639" w14:textId="25171BCA" w:rsidR="00AE0A2E" w:rsidRDefault="00AE3E06" w:rsidP="00E9597A">
      <w:pPr>
        <w:pStyle w:val="Heading1"/>
      </w:pPr>
      <w:bookmarkStart w:id="76" w:name="_Toc517421685"/>
      <w:r>
        <w:lastRenderedPageBreak/>
        <w:t xml:space="preserve">Chapter 3. </w:t>
      </w:r>
      <w:r w:rsidR="00D67D42">
        <w:t xml:space="preserve">State </w:t>
      </w:r>
      <w:r w:rsidR="00E9597A">
        <w:t xml:space="preserve">Transportation </w:t>
      </w:r>
      <w:r w:rsidR="00D67D42">
        <w:t xml:space="preserve">Agency </w:t>
      </w:r>
      <w:r w:rsidR="00E9597A">
        <w:t>Practices</w:t>
      </w:r>
      <w:bookmarkEnd w:id="76"/>
    </w:p>
    <w:p w14:paraId="4301B17A" w14:textId="44B04D64" w:rsidR="00CE4AA1" w:rsidRDefault="00CE4AA1" w:rsidP="00D67D42">
      <w:pPr>
        <w:pStyle w:val="NCHRPParagraph"/>
      </w:pPr>
    </w:p>
    <w:p w14:paraId="085E8D6C" w14:textId="38617624" w:rsidR="00D67D42" w:rsidRDefault="00D67D42" w:rsidP="00D67D42">
      <w:pPr>
        <w:autoSpaceDE w:val="0"/>
        <w:autoSpaceDN w:val="0"/>
        <w:adjustRightInd w:val="0"/>
        <w:ind w:firstLine="0"/>
        <w:rPr>
          <w:rFonts w:ascii="TimesNewRomanPSMT" w:hAnsi="TimesNewRomanPSMT" w:cs="TimesNewRomanPSMT"/>
          <w:szCs w:val="24"/>
        </w:rPr>
      </w:pPr>
      <w:r>
        <w:rPr>
          <w:rFonts w:ascii="TimesNewRomanPSMT" w:hAnsi="TimesNewRomanPSMT" w:cs="TimesNewRomanPSMT"/>
          <w:szCs w:val="24"/>
        </w:rPr>
        <w:t xml:space="preserve">This </w:t>
      </w:r>
      <w:r w:rsidR="00AE3E06">
        <w:rPr>
          <w:rFonts w:ascii="TimesNewRomanPSMT" w:hAnsi="TimesNewRomanPSMT" w:cs="TimesNewRomanPSMT"/>
          <w:szCs w:val="24"/>
        </w:rPr>
        <w:t>chapter</w:t>
      </w:r>
      <w:r>
        <w:rPr>
          <w:rFonts w:ascii="TimesNewRomanPSMT" w:hAnsi="TimesNewRomanPSMT" w:cs="TimesNewRomanPSMT"/>
          <w:szCs w:val="24"/>
        </w:rPr>
        <w:t xml:space="preserve"> contains the detailed information collected from the various state agencies through a survey of practice</w:t>
      </w:r>
      <w:r w:rsidR="006B41F2">
        <w:rPr>
          <w:rFonts w:ascii="TimesNewRomanPSMT" w:hAnsi="TimesNewRomanPSMT" w:cs="TimesNewRomanPSMT"/>
          <w:szCs w:val="24"/>
        </w:rPr>
        <w:t xml:space="preserve">, </w:t>
      </w:r>
      <w:r>
        <w:rPr>
          <w:rFonts w:ascii="TimesNewRomanPSMT" w:hAnsi="TimesNewRomanPSMT" w:cs="TimesNewRomanPSMT"/>
          <w:szCs w:val="24"/>
        </w:rPr>
        <w:t>follow-up interviews</w:t>
      </w:r>
      <w:r w:rsidR="006B41F2">
        <w:rPr>
          <w:rFonts w:ascii="TimesNewRomanPSMT" w:hAnsi="TimesNewRomanPSMT" w:cs="TimesNewRomanPSMT"/>
          <w:szCs w:val="24"/>
        </w:rPr>
        <w:t xml:space="preserve"> and</w:t>
      </w:r>
      <w:r w:rsidR="006B41F2" w:rsidRPr="006B41F2">
        <w:t xml:space="preserve"> </w:t>
      </w:r>
      <w:r w:rsidR="006B41F2" w:rsidRPr="006B41F2">
        <w:rPr>
          <w:rFonts w:ascii="TimesNewRomanPSMT" w:hAnsi="TimesNewRomanPSMT" w:cs="TimesNewRomanPSMT"/>
          <w:szCs w:val="24"/>
        </w:rPr>
        <w:t xml:space="preserve">review of the </w:t>
      </w:r>
      <w:r w:rsidR="006B41F2">
        <w:rPr>
          <w:rFonts w:ascii="TimesNewRomanPSMT" w:hAnsi="TimesNewRomanPSMT" w:cs="TimesNewRomanPSMT"/>
          <w:szCs w:val="24"/>
        </w:rPr>
        <w:t xml:space="preserve">available manuals and documents. </w:t>
      </w:r>
      <w:r>
        <w:rPr>
          <w:rFonts w:ascii="TimesNewRomanPSMT" w:hAnsi="TimesNewRomanPSMT" w:cs="TimesNewRomanPSMT"/>
          <w:szCs w:val="24"/>
        </w:rPr>
        <w:t>The</w:t>
      </w:r>
      <w:r w:rsidR="00AA6568">
        <w:rPr>
          <w:rFonts w:ascii="TimesNewRomanPSMT" w:hAnsi="TimesNewRomanPSMT" w:cs="TimesNewRomanPSMT"/>
          <w:szCs w:val="24"/>
        </w:rPr>
        <w:t xml:space="preserve"> state DOT documents</w:t>
      </w:r>
      <w:r>
        <w:rPr>
          <w:rFonts w:ascii="TimesNewRomanPSMT" w:hAnsi="TimesNewRomanPSMT" w:cs="TimesNewRomanPSMT"/>
          <w:szCs w:val="24"/>
        </w:rPr>
        <w:t xml:space="preserve"> </w:t>
      </w:r>
      <w:r w:rsidR="008D5447">
        <w:rPr>
          <w:rFonts w:ascii="TimesNewRomanPSMT" w:hAnsi="TimesNewRomanPSMT" w:cs="TimesNewRomanPSMT"/>
          <w:szCs w:val="24"/>
        </w:rPr>
        <w:t>categories include</w:t>
      </w:r>
      <w:r>
        <w:rPr>
          <w:rFonts w:ascii="TimesNewRomanPSMT" w:hAnsi="TimesNewRomanPSMT" w:cs="TimesNewRomanPSMT"/>
          <w:szCs w:val="24"/>
        </w:rPr>
        <w:t xml:space="preserve"> performance standards, technical standards and guidance documents. </w:t>
      </w:r>
      <w:r w:rsidR="008D5447">
        <w:rPr>
          <w:rFonts w:ascii="TimesNewRomanPSMT" w:hAnsi="TimesNewRomanPSMT" w:cs="TimesNewRomanPSMT"/>
          <w:szCs w:val="24"/>
        </w:rPr>
        <w:t xml:space="preserve">However, some of the vegetation management </w:t>
      </w:r>
      <w:r w:rsidR="0008543A">
        <w:rPr>
          <w:rFonts w:ascii="TimesNewRomanPSMT" w:hAnsi="TimesNewRomanPSMT" w:cs="TimesNewRomanPSMT"/>
          <w:szCs w:val="24"/>
        </w:rPr>
        <w:t xml:space="preserve">guidance </w:t>
      </w:r>
      <w:r w:rsidR="008D5447">
        <w:rPr>
          <w:rFonts w:ascii="TimesNewRomanPSMT" w:hAnsi="TimesNewRomanPSMT" w:cs="TimesNewRomanPSMT"/>
          <w:szCs w:val="24"/>
        </w:rPr>
        <w:t xml:space="preserve">found was not a formal document, but rather as DOT website information. </w:t>
      </w:r>
      <w:r>
        <w:rPr>
          <w:rFonts w:ascii="TimesNewRomanPSMT" w:hAnsi="TimesNewRomanPSMT" w:cs="TimesNewRomanPSMT"/>
          <w:szCs w:val="24"/>
        </w:rPr>
        <w:t xml:space="preserve">Many DOTs defer to AASHTO’s </w:t>
      </w:r>
      <w:r w:rsidRPr="00BF6390">
        <w:rPr>
          <w:rFonts w:ascii="TimesNewRomanPSMT" w:hAnsi="TimesNewRomanPSMT" w:cs="TimesNewRomanPSMT"/>
          <w:i/>
          <w:szCs w:val="24"/>
        </w:rPr>
        <w:t>Guidelines for Vegetation Management</w:t>
      </w:r>
      <w:r>
        <w:rPr>
          <w:rFonts w:ascii="TimesNewRomanPSMT" w:hAnsi="TimesNewRomanPSMT" w:cs="TimesNewRomanPSMT"/>
          <w:szCs w:val="24"/>
        </w:rPr>
        <w:t xml:space="preserve"> (</w:t>
      </w:r>
      <w:r w:rsidR="00157D96">
        <w:rPr>
          <w:rFonts w:ascii="TimesNewRomanPSMT" w:hAnsi="TimesNewRomanPSMT" w:cs="TimesNewRomanPSMT"/>
          <w:i/>
          <w:szCs w:val="24"/>
        </w:rPr>
        <w:t>54</w:t>
      </w:r>
      <w:r>
        <w:rPr>
          <w:rFonts w:ascii="TimesNewRomanPSMT" w:hAnsi="TimesNewRomanPSMT" w:cs="TimesNewRomanPSMT"/>
          <w:szCs w:val="24"/>
        </w:rPr>
        <w:t>)</w:t>
      </w:r>
      <w:r w:rsidRPr="00D67D42">
        <w:rPr>
          <w:rFonts w:ascii="TimesNewRomanPSMT" w:hAnsi="TimesNewRomanPSMT" w:cs="TimesNewRomanPSMT"/>
          <w:szCs w:val="24"/>
        </w:rPr>
        <w:t xml:space="preserve"> </w:t>
      </w:r>
      <w:r>
        <w:rPr>
          <w:rFonts w:ascii="TimesNewRomanPSMT" w:hAnsi="TimesNewRomanPSMT" w:cs="TimesNewRomanPSMT"/>
          <w:szCs w:val="24"/>
        </w:rPr>
        <w:t xml:space="preserve">for </w:t>
      </w:r>
      <w:r w:rsidR="00E9597A">
        <w:rPr>
          <w:rFonts w:ascii="TimesNewRomanPSMT" w:hAnsi="TimesNewRomanPSMT" w:cs="TimesNewRomanPSMT"/>
          <w:szCs w:val="24"/>
        </w:rPr>
        <w:t xml:space="preserve">roadside vegetation management </w:t>
      </w:r>
      <w:r>
        <w:rPr>
          <w:rFonts w:ascii="TimesNewRomanPSMT" w:hAnsi="TimesNewRomanPSMT" w:cs="TimesNewRomanPSMT"/>
          <w:szCs w:val="24"/>
        </w:rPr>
        <w:t xml:space="preserve">guidance. </w:t>
      </w:r>
      <w:r w:rsidR="00185531" w:rsidRPr="00185531">
        <w:rPr>
          <w:rFonts w:ascii="TimesNewRomanPSMT" w:hAnsi="TimesNewRomanPSMT" w:cs="TimesNewRomanPSMT"/>
          <w:szCs w:val="24"/>
        </w:rPr>
        <w:t xml:space="preserve">A search of DOT websites found 42 states with some documentation regarding their roadside vegetation management practices. This documentation was not always an official </w:t>
      </w:r>
      <w:r w:rsidR="00185531">
        <w:rPr>
          <w:rFonts w:ascii="TimesNewRomanPSMT" w:hAnsi="TimesNewRomanPSMT" w:cs="TimesNewRomanPSMT"/>
          <w:szCs w:val="24"/>
        </w:rPr>
        <w:t>document</w:t>
      </w:r>
      <w:r w:rsidR="00185531" w:rsidRPr="00185531">
        <w:rPr>
          <w:rFonts w:ascii="TimesNewRomanPSMT" w:hAnsi="TimesNewRomanPSMT" w:cs="TimesNewRomanPSMT"/>
          <w:szCs w:val="24"/>
        </w:rPr>
        <w:t>. Some states have website page</w:t>
      </w:r>
      <w:r w:rsidR="00185531">
        <w:rPr>
          <w:rFonts w:ascii="TimesNewRomanPSMT" w:hAnsi="TimesNewRomanPSMT" w:cs="TimesNewRomanPSMT"/>
          <w:szCs w:val="24"/>
        </w:rPr>
        <w:t>s that</w:t>
      </w:r>
      <w:r w:rsidR="00185531" w:rsidRPr="00185531">
        <w:rPr>
          <w:rFonts w:ascii="TimesNewRomanPSMT" w:hAnsi="TimesNewRomanPSMT" w:cs="TimesNewRomanPSMT"/>
          <w:szCs w:val="24"/>
        </w:rPr>
        <w:t xml:space="preserve"> outlin</w:t>
      </w:r>
      <w:r w:rsidR="00185531">
        <w:rPr>
          <w:rFonts w:ascii="TimesNewRomanPSMT" w:hAnsi="TimesNewRomanPSMT" w:cs="TimesNewRomanPSMT"/>
          <w:szCs w:val="24"/>
        </w:rPr>
        <w:t>e</w:t>
      </w:r>
      <w:r w:rsidR="00185531" w:rsidRPr="00185531">
        <w:rPr>
          <w:rFonts w:ascii="TimesNewRomanPSMT" w:hAnsi="TimesNewRomanPSMT" w:cs="TimesNewRomanPSMT"/>
          <w:szCs w:val="24"/>
        </w:rPr>
        <w:t xml:space="preserve"> their wildflower programs, etc. These are included as a roadside management practice. </w:t>
      </w:r>
      <w:r w:rsidR="0075383C">
        <w:rPr>
          <w:rFonts w:ascii="TimesNewRomanPSMT" w:hAnsi="TimesNewRomanPSMT" w:cs="TimesNewRomanPSMT"/>
          <w:szCs w:val="24"/>
        </w:rPr>
        <w:t>Of those documents found, 27 states have a reduced mowing practice. The decision to reduce mowing came from budget constraints, accommodating wildflowers, pollinators and wildlife, and other environmental concerns</w:t>
      </w:r>
      <w:r w:rsidR="0075383C" w:rsidRPr="00CD7FA7">
        <w:rPr>
          <w:rFonts w:ascii="TimesNewRomanPSMT" w:hAnsi="TimesNewRomanPSMT" w:cs="TimesNewRomanPSMT"/>
          <w:szCs w:val="24"/>
        </w:rPr>
        <w:t xml:space="preserve">. </w:t>
      </w:r>
      <w:r w:rsidR="0043266F" w:rsidRPr="00EB1F34">
        <w:rPr>
          <w:rFonts w:ascii="TimesNewRomanPSMT" w:hAnsi="TimesNewRomanPSMT" w:cs="TimesNewRomanPSMT"/>
          <w:szCs w:val="24"/>
        </w:rPr>
        <w:t xml:space="preserve">Appendix </w:t>
      </w:r>
      <w:r w:rsidR="006B41F2">
        <w:rPr>
          <w:rFonts w:ascii="TimesNewRomanPSMT" w:hAnsi="TimesNewRomanPSMT" w:cs="TimesNewRomanPSMT"/>
          <w:szCs w:val="24"/>
        </w:rPr>
        <w:t>A</w:t>
      </w:r>
      <w:r w:rsidR="0043266F">
        <w:rPr>
          <w:rFonts w:ascii="TimesNewRomanPSMT" w:hAnsi="TimesNewRomanPSMT" w:cs="TimesNewRomanPSMT"/>
          <w:szCs w:val="24"/>
        </w:rPr>
        <w:t xml:space="preserve"> summarizes the</w:t>
      </w:r>
      <w:r w:rsidR="000837C7">
        <w:rPr>
          <w:rFonts w:ascii="TimesNewRomanPSMT" w:hAnsi="TimesNewRomanPSMT" w:cs="TimesNewRomanPSMT"/>
          <w:szCs w:val="24"/>
        </w:rPr>
        <w:t xml:space="preserve"> state DOT documents reviewed and the relevant information </w:t>
      </w:r>
      <w:r w:rsidR="0043266F">
        <w:rPr>
          <w:rFonts w:ascii="TimesNewRomanPSMT" w:hAnsi="TimesNewRomanPSMT" w:cs="TimesNewRomanPSMT"/>
          <w:szCs w:val="24"/>
        </w:rPr>
        <w:t>contained.</w:t>
      </w:r>
    </w:p>
    <w:p w14:paraId="46E7F7F6" w14:textId="623A9307" w:rsidR="000837C7" w:rsidRDefault="006F000D" w:rsidP="00AE3E06">
      <w:pPr>
        <w:pStyle w:val="Heading2"/>
        <w:spacing w:after="240"/>
        <w:ind w:firstLine="0"/>
      </w:pPr>
      <w:bookmarkStart w:id="77" w:name="_Toc517421686"/>
      <w:r>
        <w:t>Survey of Practice</w:t>
      </w:r>
      <w:bookmarkEnd w:id="77"/>
    </w:p>
    <w:p w14:paraId="3C24DA6D" w14:textId="60A54811" w:rsidR="00AA6568" w:rsidRDefault="00AA6568" w:rsidP="00AA6568">
      <w:pPr>
        <w:autoSpaceDE w:val="0"/>
        <w:autoSpaceDN w:val="0"/>
        <w:adjustRightInd w:val="0"/>
        <w:ind w:firstLine="0"/>
        <w:rPr>
          <w:rFonts w:ascii="TimesNewRomanPSMT" w:hAnsi="TimesNewRomanPSMT" w:cs="TimesNewRomanPSMT"/>
          <w:szCs w:val="24"/>
        </w:rPr>
      </w:pPr>
      <w:r w:rsidRPr="00AA6568">
        <w:rPr>
          <w:rFonts w:ascii="TimesNewRomanPSMT" w:hAnsi="TimesNewRomanPSMT" w:cs="TimesNewRomanPSMT"/>
          <w:szCs w:val="24"/>
        </w:rPr>
        <w:t xml:space="preserve">An online survey of practice was developed and administered to </w:t>
      </w:r>
      <w:r>
        <w:rPr>
          <w:rFonts w:ascii="TimesNewRomanPSMT" w:hAnsi="TimesNewRomanPSMT" w:cs="TimesNewRomanPSMT"/>
          <w:szCs w:val="24"/>
        </w:rPr>
        <w:t>those tasked with managing roadside vegetation in the DOTs</w:t>
      </w:r>
      <w:r w:rsidRPr="00AA6568">
        <w:rPr>
          <w:rFonts w:ascii="TimesNewRomanPSMT" w:hAnsi="TimesNewRomanPSMT" w:cs="TimesNewRomanPSMT"/>
          <w:szCs w:val="24"/>
        </w:rPr>
        <w:t xml:space="preserve"> to determine the following:</w:t>
      </w:r>
    </w:p>
    <w:p w14:paraId="3FCA9821" w14:textId="21479AC5" w:rsidR="00AA6568" w:rsidRDefault="00B820BB" w:rsidP="001A7EF2">
      <w:pPr>
        <w:pStyle w:val="ListParagraph"/>
        <w:numPr>
          <w:ilvl w:val="0"/>
          <w:numId w:val="7"/>
        </w:numPr>
        <w:autoSpaceDE w:val="0"/>
        <w:autoSpaceDN w:val="0"/>
        <w:adjustRightInd w:val="0"/>
        <w:spacing w:before="240"/>
        <w:rPr>
          <w:rFonts w:ascii="TimesNewRomanPSMT" w:hAnsi="TimesNewRomanPSMT" w:cs="TimesNewRomanPSMT"/>
          <w:szCs w:val="24"/>
        </w:rPr>
      </w:pPr>
      <w:r w:rsidRPr="00B820BB">
        <w:rPr>
          <w:rFonts w:ascii="TimesNewRomanPSMT" w:hAnsi="TimesNewRomanPSMT" w:cs="TimesNewRomanPSMT"/>
          <w:szCs w:val="24"/>
        </w:rPr>
        <w:t>Does your agency/area have a published/established roadside mowing/vegetation management protocol?</w:t>
      </w:r>
    </w:p>
    <w:p w14:paraId="5309409F" w14:textId="18BBC9D0" w:rsidR="00B820BB" w:rsidRDefault="00B820BB" w:rsidP="001A7EF2">
      <w:pPr>
        <w:pStyle w:val="ListParagraph"/>
        <w:numPr>
          <w:ilvl w:val="0"/>
          <w:numId w:val="7"/>
        </w:numPr>
        <w:autoSpaceDE w:val="0"/>
        <w:autoSpaceDN w:val="0"/>
        <w:adjustRightInd w:val="0"/>
        <w:rPr>
          <w:rFonts w:ascii="TimesNewRomanPSMT" w:hAnsi="TimesNewRomanPSMT" w:cs="TimesNewRomanPSMT"/>
          <w:szCs w:val="24"/>
        </w:rPr>
      </w:pPr>
      <w:r w:rsidRPr="00B820BB">
        <w:rPr>
          <w:rFonts w:ascii="TimesNewRomanPSMT" w:hAnsi="TimesNewRomanPSMT" w:cs="TimesNewRomanPSMT"/>
          <w:szCs w:val="24"/>
        </w:rPr>
        <w:t>Does agency/area in which you work follow a statewide vegetation management plan or is it specific to your area of respon</w:t>
      </w:r>
      <w:r>
        <w:rPr>
          <w:rFonts w:ascii="TimesNewRomanPSMT" w:hAnsi="TimesNewRomanPSMT" w:cs="TimesNewRomanPSMT"/>
          <w:szCs w:val="24"/>
        </w:rPr>
        <w:t>sibility?</w:t>
      </w:r>
    </w:p>
    <w:p w14:paraId="773A0262" w14:textId="4B1539A6" w:rsidR="00B820BB" w:rsidRDefault="00B820BB" w:rsidP="001A7EF2">
      <w:pPr>
        <w:pStyle w:val="ListParagraph"/>
        <w:numPr>
          <w:ilvl w:val="0"/>
          <w:numId w:val="7"/>
        </w:numPr>
        <w:autoSpaceDE w:val="0"/>
        <w:autoSpaceDN w:val="0"/>
        <w:adjustRightInd w:val="0"/>
        <w:rPr>
          <w:rFonts w:ascii="TimesNewRomanPSMT" w:hAnsi="TimesNewRomanPSMT" w:cs="TimesNewRomanPSMT"/>
          <w:szCs w:val="24"/>
        </w:rPr>
      </w:pPr>
      <w:r w:rsidRPr="00B820BB">
        <w:rPr>
          <w:rFonts w:ascii="TimesNewRomanPSMT" w:hAnsi="TimesNewRomanPSMT" w:cs="TimesNewRomanPSMT"/>
          <w:szCs w:val="24"/>
        </w:rPr>
        <w:t>How does your agency/area maintain vegetation outside of the safety clear zone?</w:t>
      </w:r>
    </w:p>
    <w:p w14:paraId="0EDA46BF" w14:textId="48B6A152" w:rsidR="00B820BB" w:rsidRDefault="00B820BB" w:rsidP="001A7EF2">
      <w:pPr>
        <w:pStyle w:val="ListParagraph"/>
        <w:numPr>
          <w:ilvl w:val="0"/>
          <w:numId w:val="7"/>
        </w:numPr>
        <w:autoSpaceDE w:val="0"/>
        <w:autoSpaceDN w:val="0"/>
        <w:adjustRightInd w:val="0"/>
        <w:rPr>
          <w:rFonts w:ascii="TimesNewRomanPSMT" w:hAnsi="TimesNewRomanPSMT" w:cs="TimesNewRomanPSMT"/>
          <w:szCs w:val="24"/>
        </w:rPr>
      </w:pPr>
      <w:r w:rsidRPr="00B820BB">
        <w:rPr>
          <w:rFonts w:ascii="TimesNewRomanPSMT" w:hAnsi="TimesNewRomanPSMT" w:cs="TimesNewRomanPSMT"/>
          <w:szCs w:val="24"/>
        </w:rPr>
        <w:t>Who is responsible for your conducting roadside vegetation maintenance, e.g. mowing, herbicide, etc.?</w:t>
      </w:r>
    </w:p>
    <w:p w14:paraId="3B1C583F" w14:textId="3133665E" w:rsidR="00B820BB" w:rsidRDefault="00B820BB" w:rsidP="001A7EF2">
      <w:pPr>
        <w:pStyle w:val="ListParagraph"/>
        <w:numPr>
          <w:ilvl w:val="0"/>
          <w:numId w:val="7"/>
        </w:numPr>
        <w:autoSpaceDE w:val="0"/>
        <w:autoSpaceDN w:val="0"/>
        <w:adjustRightInd w:val="0"/>
        <w:rPr>
          <w:rFonts w:ascii="TimesNewRomanPSMT" w:hAnsi="TimesNewRomanPSMT" w:cs="TimesNewRomanPSMT"/>
          <w:szCs w:val="24"/>
        </w:rPr>
      </w:pPr>
      <w:r w:rsidRPr="00B820BB">
        <w:rPr>
          <w:rFonts w:ascii="TimesNewRomanPSMT" w:hAnsi="TimesNewRomanPSMT" w:cs="TimesNewRomanPSMT"/>
          <w:szCs w:val="24"/>
        </w:rPr>
        <w:t>Has your agency/area conducted research/performance measurement regarding the cost/benefit of reduced mowin</w:t>
      </w:r>
      <w:r>
        <w:rPr>
          <w:rFonts w:ascii="TimesNewRomanPSMT" w:hAnsi="TimesNewRomanPSMT" w:cs="TimesNewRomanPSMT"/>
          <w:szCs w:val="24"/>
        </w:rPr>
        <w:t xml:space="preserve">g, </w:t>
      </w:r>
      <w:r w:rsidRPr="00B820BB">
        <w:rPr>
          <w:rFonts w:ascii="TimesNewRomanPSMT" w:hAnsi="TimesNewRomanPSMT" w:cs="TimesNewRomanPSMT"/>
          <w:szCs w:val="24"/>
        </w:rPr>
        <w:t>managed succession or other adjustments to routine mowing protocols outside the safety clear z</w:t>
      </w:r>
      <w:r>
        <w:rPr>
          <w:rFonts w:ascii="TimesNewRomanPSMT" w:hAnsi="TimesNewRomanPSMT" w:cs="TimesNewRomanPSMT"/>
          <w:szCs w:val="24"/>
        </w:rPr>
        <w:t xml:space="preserve">one? </w:t>
      </w:r>
    </w:p>
    <w:p w14:paraId="6D77F69A" w14:textId="224D545F" w:rsidR="00B820BB" w:rsidRDefault="00B820BB" w:rsidP="001A7EF2">
      <w:pPr>
        <w:pStyle w:val="ListParagraph"/>
        <w:numPr>
          <w:ilvl w:val="0"/>
          <w:numId w:val="7"/>
        </w:numPr>
        <w:autoSpaceDE w:val="0"/>
        <w:autoSpaceDN w:val="0"/>
        <w:adjustRightInd w:val="0"/>
        <w:rPr>
          <w:rFonts w:ascii="TimesNewRomanPSMT" w:hAnsi="TimesNewRomanPSMT" w:cs="TimesNewRomanPSMT"/>
          <w:szCs w:val="24"/>
        </w:rPr>
      </w:pPr>
      <w:r w:rsidRPr="00B820BB">
        <w:rPr>
          <w:rFonts w:ascii="TimesNewRomanPSMT" w:hAnsi="TimesNewRomanPSMT" w:cs="TimesNewRomanPSMT"/>
          <w:szCs w:val="24"/>
        </w:rPr>
        <w:t>Has your agency/area conducted research or assigned values to ecosystem services or to increased natural function associated with reduced mowing, managed succession or other adjustments to routine mowing protocols outside t</w:t>
      </w:r>
      <w:r>
        <w:rPr>
          <w:rFonts w:ascii="TimesNewRomanPSMT" w:hAnsi="TimesNewRomanPSMT" w:cs="TimesNewRomanPSMT"/>
          <w:szCs w:val="24"/>
        </w:rPr>
        <w:t xml:space="preserve">he </w:t>
      </w:r>
      <w:r w:rsidRPr="00B820BB">
        <w:rPr>
          <w:rFonts w:ascii="TimesNewRomanPSMT" w:hAnsi="TimesNewRomanPSMT" w:cs="TimesNewRomanPSMT"/>
          <w:szCs w:val="24"/>
        </w:rPr>
        <w:t>clear zone and roadside ecosystem services?</w:t>
      </w:r>
    </w:p>
    <w:p w14:paraId="3FE3359D" w14:textId="3A73503A" w:rsidR="00B820BB" w:rsidRDefault="00B820BB" w:rsidP="001A7EF2">
      <w:pPr>
        <w:pStyle w:val="ListParagraph"/>
        <w:numPr>
          <w:ilvl w:val="0"/>
          <w:numId w:val="7"/>
        </w:numPr>
        <w:autoSpaceDE w:val="0"/>
        <w:autoSpaceDN w:val="0"/>
        <w:adjustRightInd w:val="0"/>
        <w:rPr>
          <w:rFonts w:ascii="TimesNewRomanPSMT" w:hAnsi="TimesNewRomanPSMT" w:cs="TimesNewRomanPSMT"/>
          <w:szCs w:val="24"/>
        </w:rPr>
      </w:pPr>
      <w:r w:rsidRPr="00B820BB">
        <w:rPr>
          <w:rFonts w:ascii="TimesNewRomanPSMT" w:hAnsi="TimesNewRomanPSMT" w:cs="TimesNewRomanPSMT"/>
          <w:szCs w:val="24"/>
        </w:rPr>
        <w:t>Has your agency/area implemented reduced mowing protocols specifically as part of a program to accommodate roadside pollinators and other wildlife habitat conservation and/or habitat establishment?</w:t>
      </w:r>
    </w:p>
    <w:p w14:paraId="74D98939" w14:textId="6B19B0CB" w:rsidR="00874BFB" w:rsidRDefault="00874BFB" w:rsidP="001A7EF2">
      <w:pPr>
        <w:pStyle w:val="ListParagraph"/>
        <w:numPr>
          <w:ilvl w:val="0"/>
          <w:numId w:val="7"/>
        </w:numPr>
        <w:autoSpaceDE w:val="0"/>
        <w:autoSpaceDN w:val="0"/>
        <w:adjustRightInd w:val="0"/>
        <w:rPr>
          <w:rFonts w:ascii="TimesNewRomanPSMT" w:hAnsi="TimesNewRomanPSMT" w:cs="TimesNewRomanPSMT"/>
          <w:szCs w:val="24"/>
        </w:rPr>
      </w:pPr>
      <w:r>
        <w:rPr>
          <w:rFonts w:ascii="TimesNewRomanPSMT" w:hAnsi="TimesNewRomanPSMT" w:cs="TimesNewRomanPSMT"/>
          <w:szCs w:val="24"/>
        </w:rPr>
        <w:t>H</w:t>
      </w:r>
      <w:r w:rsidRPr="00874BFB">
        <w:rPr>
          <w:rFonts w:ascii="TimesNewRomanPSMT" w:hAnsi="TimesNewRomanPSMT" w:cs="TimesNewRomanPSMT"/>
          <w:szCs w:val="24"/>
        </w:rPr>
        <w:t>as your agency/area conducted any research/performance measurement regarding your program to accommodate roadside pollinators and other wildlife habitat conservation and/or habitat establishment?</w:t>
      </w:r>
    </w:p>
    <w:p w14:paraId="4AFA2F76" w14:textId="77EE863F" w:rsidR="00B820BB" w:rsidRDefault="00B820BB" w:rsidP="001A7EF2">
      <w:pPr>
        <w:pStyle w:val="ListParagraph"/>
        <w:numPr>
          <w:ilvl w:val="0"/>
          <w:numId w:val="7"/>
        </w:numPr>
        <w:autoSpaceDE w:val="0"/>
        <w:autoSpaceDN w:val="0"/>
        <w:adjustRightInd w:val="0"/>
        <w:rPr>
          <w:rFonts w:ascii="TimesNewRomanPSMT" w:hAnsi="TimesNewRomanPSMT" w:cs="TimesNewRomanPSMT"/>
          <w:szCs w:val="24"/>
        </w:rPr>
      </w:pPr>
      <w:r w:rsidRPr="00B820BB">
        <w:rPr>
          <w:rFonts w:ascii="TimesNewRomanPSMT" w:hAnsi="TimesNewRomanPSMT" w:cs="TimesNewRomanPSMT"/>
          <w:szCs w:val="24"/>
        </w:rPr>
        <w:t>Has your agency/area conducted research/performance measurement regarding the association between changes in mowing protocols and wildlife incidents?</w:t>
      </w:r>
    </w:p>
    <w:p w14:paraId="6FC5204D" w14:textId="6D1B4AEC" w:rsidR="00B820BB" w:rsidRDefault="00357DD4" w:rsidP="001A7EF2">
      <w:pPr>
        <w:pStyle w:val="ListParagraph"/>
        <w:numPr>
          <w:ilvl w:val="0"/>
          <w:numId w:val="7"/>
        </w:numPr>
        <w:autoSpaceDE w:val="0"/>
        <w:autoSpaceDN w:val="0"/>
        <w:adjustRightInd w:val="0"/>
        <w:rPr>
          <w:rFonts w:ascii="TimesNewRomanPSMT" w:hAnsi="TimesNewRomanPSMT" w:cs="TimesNewRomanPSMT"/>
          <w:szCs w:val="24"/>
        </w:rPr>
      </w:pPr>
      <w:r>
        <w:rPr>
          <w:rFonts w:ascii="TimesNewRomanPSMT" w:hAnsi="TimesNewRomanPSMT" w:cs="TimesNewRomanPSMT"/>
          <w:szCs w:val="24"/>
        </w:rPr>
        <w:t xml:space="preserve">If your agency has implemented a program of managed succession, does your agency have protocols for </w:t>
      </w:r>
      <w:r w:rsidR="002A5401">
        <w:rPr>
          <w:rFonts w:ascii="TimesNewRomanPSMT" w:hAnsi="TimesNewRomanPSMT" w:cs="TimesNewRomanPSMT"/>
          <w:szCs w:val="24"/>
        </w:rPr>
        <w:t>determining implementation of managed succession?</w:t>
      </w:r>
    </w:p>
    <w:p w14:paraId="79FC6F01" w14:textId="3E2EEC44" w:rsidR="00B820BB" w:rsidRDefault="00DB0E05" w:rsidP="001A7EF2">
      <w:pPr>
        <w:pStyle w:val="ListParagraph"/>
        <w:numPr>
          <w:ilvl w:val="0"/>
          <w:numId w:val="7"/>
        </w:numPr>
        <w:autoSpaceDE w:val="0"/>
        <w:autoSpaceDN w:val="0"/>
        <w:adjustRightInd w:val="0"/>
        <w:rPr>
          <w:rFonts w:ascii="TimesNewRomanPSMT" w:hAnsi="TimesNewRomanPSMT" w:cs="TimesNewRomanPSMT"/>
          <w:szCs w:val="24"/>
        </w:rPr>
      </w:pPr>
      <w:r w:rsidRPr="00DB0E05">
        <w:rPr>
          <w:rFonts w:ascii="TimesNewRomanPSMT" w:hAnsi="TimesNewRomanPSMT" w:cs="TimesNewRomanPSMT"/>
          <w:szCs w:val="24"/>
        </w:rPr>
        <w:lastRenderedPageBreak/>
        <w:t>Does your agency/area provide outreach/public education/stakeholder involvement regarding changes to roadside vegetation management, specifically managed succession?</w:t>
      </w:r>
    </w:p>
    <w:p w14:paraId="292ACDBD" w14:textId="4624D323" w:rsidR="00B820BB" w:rsidRDefault="00DB0E05" w:rsidP="001A7EF2">
      <w:pPr>
        <w:pStyle w:val="ListParagraph"/>
        <w:numPr>
          <w:ilvl w:val="0"/>
          <w:numId w:val="7"/>
        </w:numPr>
        <w:autoSpaceDE w:val="0"/>
        <w:autoSpaceDN w:val="0"/>
        <w:adjustRightInd w:val="0"/>
        <w:rPr>
          <w:rFonts w:ascii="TimesNewRomanPSMT" w:hAnsi="TimesNewRomanPSMT" w:cs="TimesNewRomanPSMT"/>
          <w:szCs w:val="24"/>
        </w:rPr>
      </w:pPr>
      <w:r w:rsidRPr="00DB0E05">
        <w:rPr>
          <w:rFonts w:ascii="TimesNewRomanPSMT" w:hAnsi="TimesNewRomanPSMT" w:cs="TimesNewRomanPSMT"/>
          <w:szCs w:val="24"/>
        </w:rPr>
        <w:t>Has your agency/area faced any institutional obstacles in the implementation of a reduced mowing protocol and/or managed succession outside the safety clear zone?</w:t>
      </w:r>
    </w:p>
    <w:p w14:paraId="0DC4CACC" w14:textId="478B0C8E" w:rsidR="00B820BB" w:rsidRDefault="00DB0E05" w:rsidP="001A7EF2">
      <w:pPr>
        <w:pStyle w:val="ListParagraph"/>
        <w:numPr>
          <w:ilvl w:val="0"/>
          <w:numId w:val="7"/>
        </w:numPr>
        <w:autoSpaceDE w:val="0"/>
        <w:autoSpaceDN w:val="0"/>
        <w:adjustRightInd w:val="0"/>
        <w:rPr>
          <w:rFonts w:ascii="TimesNewRomanPSMT" w:hAnsi="TimesNewRomanPSMT" w:cs="TimesNewRomanPSMT"/>
          <w:szCs w:val="24"/>
        </w:rPr>
      </w:pPr>
      <w:r w:rsidRPr="00DB0E05">
        <w:rPr>
          <w:rFonts w:ascii="TimesNewRomanPSMT" w:hAnsi="TimesNewRomanPSMT" w:cs="TimesNewRomanPSMT"/>
          <w:szCs w:val="24"/>
        </w:rPr>
        <w:t>Has your agency/area been involved in any litigation regarding changes in roadside mowing protocols outside the safety clear zone (adjacent property owners, wildlife issues, etc.)?</w:t>
      </w:r>
    </w:p>
    <w:p w14:paraId="3C6D896A" w14:textId="4F51D973" w:rsidR="00B820BB" w:rsidRDefault="00DB0E05" w:rsidP="001A7EF2">
      <w:pPr>
        <w:pStyle w:val="ListParagraph"/>
        <w:numPr>
          <w:ilvl w:val="0"/>
          <w:numId w:val="7"/>
        </w:numPr>
        <w:autoSpaceDE w:val="0"/>
        <w:autoSpaceDN w:val="0"/>
        <w:adjustRightInd w:val="0"/>
        <w:rPr>
          <w:rFonts w:ascii="TimesNewRomanPSMT" w:hAnsi="TimesNewRomanPSMT" w:cs="TimesNewRomanPSMT"/>
          <w:szCs w:val="24"/>
        </w:rPr>
      </w:pPr>
      <w:r w:rsidRPr="00DB0E05">
        <w:rPr>
          <w:rFonts w:ascii="TimesNewRomanPSMT" w:hAnsi="TimesNewRomanPSMT" w:cs="TimesNewRomanPSMT"/>
          <w:szCs w:val="24"/>
        </w:rPr>
        <w:t>Does your agency/area have any cooperative agreements for roadside mowing/maintenance with other agencies, local entities or private landowners that do not want reduced mowing and/or managed succession adjacent to their property?</w:t>
      </w:r>
    </w:p>
    <w:p w14:paraId="79EB14AA" w14:textId="491AB44B" w:rsidR="002A5401" w:rsidRPr="002A5401" w:rsidRDefault="00DB0E05" w:rsidP="001A7EF2">
      <w:pPr>
        <w:pStyle w:val="ListParagraph"/>
        <w:numPr>
          <w:ilvl w:val="0"/>
          <w:numId w:val="7"/>
        </w:numPr>
        <w:autoSpaceDE w:val="0"/>
        <w:autoSpaceDN w:val="0"/>
        <w:adjustRightInd w:val="0"/>
        <w:rPr>
          <w:rFonts w:ascii="TimesNewRomanPSMT" w:hAnsi="TimesNewRomanPSMT" w:cs="TimesNewRomanPSMT"/>
          <w:szCs w:val="24"/>
        </w:rPr>
      </w:pPr>
      <w:r w:rsidRPr="00DB0E05">
        <w:rPr>
          <w:rFonts w:ascii="TimesNewRomanPSMT" w:hAnsi="TimesNewRomanPSMT" w:cs="TimesNewRomanPSMT"/>
          <w:szCs w:val="24"/>
        </w:rPr>
        <w:t>Has your agency/area conducted research/performance measurement regarding the association between changes in mowing protocols and snow/ice/wind conditions on the roadway</w:t>
      </w:r>
    </w:p>
    <w:p w14:paraId="02612569" w14:textId="65536024" w:rsidR="00B820BB" w:rsidRPr="002A5401" w:rsidRDefault="00DB0E05" w:rsidP="001A7EF2">
      <w:pPr>
        <w:pStyle w:val="ListParagraph"/>
        <w:numPr>
          <w:ilvl w:val="0"/>
          <w:numId w:val="7"/>
        </w:numPr>
        <w:autoSpaceDE w:val="0"/>
        <w:autoSpaceDN w:val="0"/>
        <w:adjustRightInd w:val="0"/>
        <w:rPr>
          <w:rFonts w:ascii="TimesNewRomanPSMT" w:hAnsi="TimesNewRomanPSMT" w:cs="TimesNewRomanPSMT"/>
          <w:szCs w:val="24"/>
        </w:rPr>
      </w:pPr>
      <w:r w:rsidRPr="002A5401">
        <w:rPr>
          <w:rFonts w:ascii="TimesNewRomanPSMT" w:hAnsi="TimesNewRomanPSMT" w:cs="TimesNewRomanPSMT"/>
          <w:szCs w:val="24"/>
        </w:rPr>
        <w:t>What information would your agency/area consider important for inclusion in an online guidance tool for determining vegetation management best practices outside the safety clear zone?</w:t>
      </w:r>
    </w:p>
    <w:p w14:paraId="3256455C" w14:textId="1C5BBA88" w:rsidR="00AA6568" w:rsidRDefault="00AA6568" w:rsidP="00AA6568">
      <w:pPr>
        <w:autoSpaceDE w:val="0"/>
        <w:autoSpaceDN w:val="0"/>
        <w:adjustRightInd w:val="0"/>
        <w:ind w:firstLine="0"/>
        <w:rPr>
          <w:rFonts w:ascii="TimesNewRomanPSMT" w:hAnsi="TimesNewRomanPSMT" w:cs="TimesNewRomanPSMT"/>
          <w:szCs w:val="24"/>
        </w:rPr>
      </w:pPr>
    </w:p>
    <w:p w14:paraId="503F031A" w14:textId="3DED5682" w:rsidR="00AA6568" w:rsidRDefault="00AA6568" w:rsidP="001E358E">
      <w:pPr>
        <w:pStyle w:val="NCHRPParagraph"/>
        <w:ind w:left="0"/>
      </w:pPr>
      <w:r w:rsidRPr="00AA6568">
        <w:t>The survey design</w:t>
      </w:r>
      <w:r w:rsidR="00AB7DBF">
        <w:t xml:space="preserve"> tried</w:t>
      </w:r>
      <w:r w:rsidRPr="00AA6568">
        <w:t xml:space="preserve"> to optimize responses by balancing the length and the level of</w:t>
      </w:r>
      <w:r w:rsidR="002A5401">
        <w:t xml:space="preserve"> </w:t>
      </w:r>
      <w:r w:rsidRPr="00AA6568">
        <w:t>detail of the survey with the respondent willingness to complete the survey with useful</w:t>
      </w:r>
      <w:r w:rsidR="002A5401">
        <w:t xml:space="preserve"> </w:t>
      </w:r>
      <w:r w:rsidRPr="00AA6568">
        <w:t xml:space="preserve">information. The </w:t>
      </w:r>
      <w:r w:rsidR="00AB7DBF">
        <w:t xml:space="preserve">on-line </w:t>
      </w:r>
      <w:r w:rsidRPr="00AA6568">
        <w:t xml:space="preserve">survey instrument </w:t>
      </w:r>
      <w:r w:rsidR="00AB7DBF">
        <w:t>used</w:t>
      </w:r>
      <w:r w:rsidRPr="00AA6568">
        <w:t xml:space="preserve"> a web-based survey</w:t>
      </w:r>
      <w:r w:rsidR="002A5401">
        <w:t xml:space="preserve"> </w:t>
      </w:r>
      <w:r w:rsidRPr="00AA6568">
        <w:t xml:space="preserve">administration facilitator. The project </w:t>
      </w:r>
      <w:r w:rsidR="002A5401">
        <w:t>panel</w:t>
      </w:r>
      <w:r w:rsidRPr="00AA6568">
        <w:t xml:space="preserve"> reviewed a draft survey, and a final survey</w:t>
      </w:r>
      <w:r w:rsidR="002A5401">
        <w:t xml:space="preserve"> </w:t>
      </w:r>
      <w:r w:rsidRPr="00AA6568">
        <w:t xml:space="preserve">instrument </w:t>
      </w:r>
      <w:r w:rsidR="00AB7DBF">
        <w:t xml:space="preserve">reflected the </w:t>
      </w:r>
      <w:r w:rsidR="009A01EF">
        <w:t xml:space="preserve">panel member </w:t>
      </w:r>
      <w:r w:rsidRPr="00AA6568">
        <w:t xml:space="preserve">comments. </w:t>
      </w:r>
      <w:r w:rsidR="00AB7DBF" w:rsidRPr="00EB1F34">
        <w:t xml:space="preserve">Appendix </w:t>
      </w:r>
      <w:r w:rsidR="006B41F2" w:rsidRPr="00CD7FA7">
        <w:t>B</w:t>
      </w:r>
      <w:r w:rsidR="00AB7DBF" w:rsidRPr="006B41F2">
        <w:t xml:space="preserve"> contains</w:t>
      </w:r>
      <w:r w:rsidR="00AB7DBF">
        <w:t xml:space="preserve"> the </w:t>
      </w:r>
      <w:r w:rsidR="009A01EF">
        <w:t>final survey</w:t>
      </w:r>
      <w:r w:rsidR="00AB7DBF">
        <w:t>.</w:t>
      </w:r>
    </w:p>
    <w:p w14:paraId="25CDCB43" w14:textId="4A88C31E" w:rsidR="009A01EF" w:rsidRDefault="009A01EF" w:rsidP="00AE3E06">
      <w:pPr>
        <w:pStyle w:val="Heading2"/>
        <w:ind w:firstLine="0"/>
      </w:pPr>
      <w:bookmarkStart w:id="78" w:name="_Toc517421687"/>
      <w:r>
        <w:t>Results</w:t>
      </w:r>
      <w:bookmarkEnd w:id="78"/>
    </w:p>
    <w:p w14:paraId="7D202A4E" w14:textId="4B02C337" w:rsidR="003D2674" w:rsidRDefault="009A01EF" w:rsidP="00F45EDA">
      <w:pPr>
        <w:spacing w:before="240" w:after="240"/>
        <w:ind w:firstLine="0"/>
      </w:pPr>
      <w:r>
        <w:t xml:space="preserve">The survey respondents included </w:t>
      </w:r>
      <w:r w:rsidR="001E358E">
        <w:t xml:space="preserve">a broad range of technical expertise in roadside </w:t>
      </w:r>
      <w:r w:rsidR="00CD6DFE">
        <w:t xml:space="preserve">vegetation </w:t>
      </w:r>
      <w:r w:rsidR="001E358E">
        <w:t xml:space="preserve">management such as </w:t>
      </w:r>
      <w:r>
        <w:t>vegetation managers, landscape architects</w:t>
      </w:r>
      <w:r w:rsidR="001E358E">
        <w:t xml:space="preserve">, maintenance engineers, environmental coordinators and others.  </w:t>
      </w:r>
      <w:r w:rsidR="00E978EE">
        <w:t>The survey comments included were edited, condensed</w:t>
      </w:r>
      <w:r w:rsidR="00AE3E06">
        <w:t>,</w:t>
      </w:r>
      <w:r w:rsidR="00E978EE">
        <w:t xml:space="preserve"> and/or summarized. </w:t>
      </w:r>
      <w:r w:rsidR="007B2E3A" w:rsidRPr="007B2E3A">
        <w:t xml:space="preserve">As of this Interim Report, 26 states have responded to the survey. </w:t>
      </w:r>
      <w:r w:rsidR="003D2674">
        <w:t>Those states include:</w:t>
      </w:r>
    </w:p>
    <w:p w14:paraId="4024BD21" w14:textId="19AC50FC" w:rsidR="00560F52" w:rsidRDefault="00560F52" w:rsidP="00F45EDA">
      <w:pPr>
        <w:pStyle w:val="ListParagraph"/>
        <w:numPr>
          <w:ilvl w:val="0"/>
          <w:numId w:val="26"/>
        </w:numPr>
        <w:ind w:left="720"/>
      </w:pPr>
      <w:r>
        <w:t>Arizona DOT (ADOT)</w:t>
      </w:r>
    </w:p>
    <w:p w14:paraId="01DBE7A9" w14:textId="010BD776" w:rsidR="00560F52" w:rsidRDefault="00560F52" w:rsidP="00F45EDA">
      <w:pPr>
        <w:pStyle w:val="ListParagraph"/>
        <w:numPr>
          <w:ilvl w:val="0"/>
          <w:numId w:val="26"/>
        </w:numPr>
        <w:ind w:left="720"/>
      </w:pPr>
      <w:r>
        <w:t>Arkansas DOT (ArDOT)</w:t>
      </w:r>
    </w:p>
    <w:p w14:paraId="3E5576E6" w14:textId="7F0D9F16" w:rsidR="00560F52" w:rsidRDefault="00560F52" w:rsidP="00F45EDA">
      <w:pPr>
        <w:pStyle w:val="ListParagraph"/>
        <w:numPr>
          <w:ilvl w:val="0"/>
          <w:numId w:val="26"/>
        </w:numPr>
        <w:ind w:left="720"/>
      </w:pPr>
      <w:r>
        <w:t>California DOT (Caltrans)</w:t>
      </w:r>
    </w:p>
    <w:p w14:paraId="489D1CAE" w14:textId="6C4A62E9" w:rsidR="00560F52" w:rsidRDefault="00560F52" w:rsidP="00F45EDA">
      <w:pPr>
        <w:pStyle w:val="ListParagraph"/>
        <w:numPr>
          <w:ilvl w:val="0"/>
          <w:numId w:val="26"/>
        </w:numPr>
        <w:ind w:left="720"/>
      </w:pPr>
      <w:r>
        <w:t>Connecticut DOT (CTDOT)</w:t>
      </w:r>
    </w:p>
    <w:p w14:paraId="7CC17914" w14:textId="0A605E6C" w:rsidR="00560F52" w:rsidRDefault="00560F52" w:rsidP="00F45EDA">
      <w:pPr>
        <w:pStyle w:val="ListParagraph"/>
        <w:numPr>
          <w:ilvl w:val="0"/>
          <w:numId w:val="26"/>
        </w:numPr>
        <w:ind w:left="720"/>
      </w:pPr>
      <w:r>
        <w:t>Florida DOT (FDOT)</w:t>
      </w:r>
    </w:p>
    <w:p w14:paraId="5BB52211" w14:textId="58143B33" w:rsidR="00560F52" w:rsidRDefault="00560F52" w:rsidP="00F45EDA">
      <w:pPr>
        <w:pStyle w:val="ListParagraph"/>
        <w:numPr>
          <w:ilvl w:val="0"/>
          <w:numId w:val="26"/>
        </w:numPr>
        <w:ind w:left="720"/>
      </w:pPr>
      <w:r>
        <w:t>Georgia DOT (GDOT)</w:t>
      </w:r>
    </w:p>
    <w:p w14:paraId="1B2FF78F" w14:textId="77C182B5" w:rsidR="00560F52" w:rsidRDefault="00560F52" w:rsidP="00F45EDA">
      <w:pPr>
        <w:pStyle w:val="ListParagraph"/>
        <w:numPr>
          <w:ilvl w:val="0"/>
          <w:numId w:val="26"/>
        </w:numPr>
        <w:ind w:left="720"/>
      </w:pPr>
      <w:r>
        <w:t>Idaho Transportation Department (ITD)</w:t>
      </w:r>
    </w:p>
    <w:p w14:paraId="55C0535D" w14:textId="4A0D2F0C" w:rsidR="00560F52" w:rsidRDefault="00560F52" w:rsidP="00F45EDA">
      <w:pPr>
        <w:pStyle w:val="ListParagraph"/>
        <w:numPr>
          <w:ilvl w:val="0"/>
          <w:numId w:val="26"/>
        </w:numPr>
        <w:ind w:left="720"/>
      </w:pPr>
      <w:r>
        <w:t>Indiana Dot (INDOT)</w:t>
      </w:r>
    </w:p>
    <w:p w14:paraId="76D2B214" w14:textId="7D6D5F93" w:rsidR="00560F52" w:rsidRDefault="00560F52" w:rsidP="00F45EDA">
      <w:pPr>
        <w:pStyle w:val="ListParagraph"/>
        <w:numPr>
          <w:ilvl w:val="0"/>
          <w:numId w:val="26"/>
        </w:numPr>
        <w:ind w:left="720"/>
      </w:pPr>
      <w:r>
        <w:t>Kansas DOT (KDOT)</w:t>
      </w:r>
    </w:p>
    <w:p w14:paraId="67F890AC" w14:textId="3F25F912" w:rsidR="00560F52" w:rsidRDefault="00560F52" w:rsidP="00F45EDA">
      <w:pPr>
        <w:pStyle w:val="ListParagraph"/>
        <w:numPr>
          <w:ilvl w:val="0"/>
          <w:numId w:val="26"/>
        </w:numPr>
        <w:ind w:left="720"/>
      </w:pPr>
      <w:r>
        <w:t>Louisiana Department of Transportation &amp; Development (LADOTD)</w:t>
      </w:r>
    </w:p>
    <w:p w14:paraId="2ED0FB4F" w14:textId="70BF5218" w:rsidR="00560F52" w:rsidRDefault="00560F52" w:rsidP="00F45EDA">
      <w:pPr>
        <w:pStyle w:val="ListParagraph"/>
        <w:numPr>
          <w:ilvl w:val="0"/>
          <w:numId w:val="26"/>
        </w:numPr>
        <w:ind w:left="720"/>
      </w:pPr>
      <w:r>
        <w:t>Maine Dot (MaineDOT)</w:t>
      </w:r>
    </w:p>
    <w:p w14:paraId="76BD45B2" w14:textId="55CD623E" w:rsidR="00560F52" w:rsidRDefault="00560F52" w:rsidP="00F45EDA">
      <w:pPr>
        <w:pStyle w:val="ListParagraph"/>
        <w:numPr>
          <w:ilvl w:val="0"/>
          <w:numId w:val="26"/>
        </w:numPr>
        <w:ind w:left="720"/>
      </w:pPr>
      <w:r>
        <w:t>Maryland DOT (MDDOT)</w:t>
      </w:r>
    </w:p>
    <w:p w14:paraId="433ED763" w14:textId="55368E82" w:rsidR="00560F52" w:rsidRDefault="00560F52" w:rsidP="00F45EDA">
      <w:pPr>
        <w:pStyle w:val="ListParagraph"/>
        <w:numPr>
          <w:ilvl w:val="0"/>
          <w:numId w:val="26"/>
        </w:numPr>
        <w:ind w:left="720"/>
      </w:pPr>
      <w:r>
        <w:t>Massachusetts DOT (MassDOT)</w:t>
      </w:r>
    </w:p>
    <w:p w14:paraId="29060299" w14:textId="2D2C72E4" w:rsidR="00560F52" w:rsidRDefault="00560F52" w:rsidP="00F45EDA">
      <w:pPr>
        <w:pStyle w:val="ListParagraph"/>
        <w:numPr>
          <w:ilvl w:val="0"/>
          <w:numId w:val="26"/>
        </w:numPr>
        <w:ind w:left="720"/>
      </w:pPr>
      <w:r>
        <w:t>Michigan DOT (MIDOT)</w:t>
      </w:r>
    </w:p>
    <w:p w14:paraId="1D4072B7" w14:textId="7A2E7A12" w:rsidR="00560F52" w:rsidRDefault="00560F52" w:rsidP="00F45EDA">
      <w:pPr>
        <w:pStyle w:val="ListParagraph"/>
        <w:numPr>
          <w:ilvl w:val="0"/>
          <w:numId w:val="26"/>
        </w:numPr>
        <w:ind w:left="720"/>
      </w:pPr>
      <w:r>
        <w:t>Missouri DOT (MoDOT)</w:t>
      </w:r>
    </w:p>
    <w:p w14:paraId="640DF24F" w14:textId="3843A6A2" w:rsidR="00560F52" w:rsidRDefault="00560F52" w:rsidP="00F45EDA">
      <w:pPr>
        <w:pStyle w:val="ListParagraph"/>
        <w:numPr>
          <w:ilvl w:val="0"/>
          <w:numId w:val="26"/>
        </w:numPr>
        <w:ind w:left="720"/>
      </w:pPr>
      <w:r>
        <w:lastRenderedPageBreak/>
        <w:t>New York State DOT (NYSDOT)</w:t>
      </w:r>
    </w:p>
    <w:p w14:paraId="165C5824" w14:textId="0B83F778" w:rsidR="00560F52" w:rsidRDefault="00560F52" w:rsidP="00F45EDA">
      <w:pPr>
        <w:pStyle w:val="ListParagraph"/>
        <w:numPr>
          <w:ilvl w:val="0"/>
          <w:numId w:val="26"/>
        </w:numPr>
        <w:ind w:left="720"/>
      </w:pPr>
      <w:r>
        <w:t>North Dakota DOT (NDDOT)</w:t>
      </w:r>
    </w:p>
    <w:p w14:paraId="60B9662C" w14:textId="601A4B2B" w:rsidR="00560F52" w:rsidRDefault="00560F52" w:rsidP="00F45EDA">
      <w:pPr>
        <w:pStyle w:val="ListParagraph"/>
        <w:numPr>
          <w:ilvl w:val="0"/>
          <w:numId w:val="26"/>
        </w:numPr>
        <w:ind w:left="720"/>
      </w:pPr>
      <w:r>
        <w:t>Ohio DOT (OHDOT)</w:t>
      </w:r>
    </w:p>
    <w:p w14:paraId="6BC29147" w14:textId="690F679E" w:rsidR="00560F52" w:rsidRDefault="00560F52" w:rsidP="00F45EDA">
      <w:pPr>
        <w:pStyle w:val="ListParagraph"/>
        <w:numPr>
          <w:ilvl w:val="0"/>
          <w:numId w:val="26"/>
        </w:numPr>
        <w:ind w:left="720"/>
      </w:pPr>
      <w:r>
        <w:t>Oregon DOT (ORDOT)</w:t>
      </w:r>
    </w:p>
    <w:p w14:paraId="0F071801" w14:textId="74AC50FA" w:rsidR="00560F52" w:rsidRDefault="00560F52" w:rsidP="00F45EDA">
      <w:pPr>
        <w:pStyle w:val="ListParagraph"/>
        <w:numPr>
          <w:ilvl w:val="0"/>
          <w:numId w:val="26"/>
        </w:numPr>
        <w:ind w:left="720"/>
      </w:pPr>
      <w:r>
        <w:t>Pennsylvania DOT (PennDOT)</w:t>
      </w:r>
    </w:p>
    <w:p w14:paraId="11AB7EB5" w14:textId="763F45DE" w:rsidR="00560F52" w:rsidRDefault="00560F52" w:rsidP="00F45EDA">
      <w:pPr>
        <w:pStyle w:val="ListParagraph"/>
        <w:numPr>
          <w:ilvl w:val="0"/>
          <w:numId w:val="26"/>
        </w:numPr>
        <w:ind w:left="720"/>
      </w:pPr>
      <w:r>
        <w:t>Texas DOT (TxDOT)</w:t>
      </w:r>
    </w:p>
    <w:p w14:paraId="74685E2A" w14:textId="586CC8AF" w:rsidR="00560F52" w:rsidRDefault="00560F52" w:rsidP="00F45EDA">
      <w:pPr>
        <w:pStyle w:val="ListParagraph"/>
        <w:numPr>
          <w:ilvl w:val="0"/>
          <w:numId w:val="26"/>
        </w:numPr>
        <w:ind w:left="720"/>
      </w:pPr>
      <w:r>
        <w:t>Utah DOT (UDOT)</w:t>
      </w:r>
    </w:p>
    <w:p w14:paraId="605BBD6F" w14:textId="263F7ACB" w:rsidR="00560F52" w:rsidRDefault="00560F52" w:rsidP="00F45EDA">
      <w:pPr>
        <w:pStyle w:val="ListParagraph"/>
        <w:numPr>
          <w:ilvl w:val="0"/>
          <w:numId w:val="26"/>
        </w:numPr>
        <w:ind w:left="720"/>
      </w:pPr>
      <w:r>
        <w:t>Vermont DOT (VTrans)</w:t>
      </w:r>
    </w:p>
    <w:p w14:paraId="6C567437" w14:textId="31D4A8CC" w:rsidR="00560F52" w:rsidRDefault="00560F52" w:rsidP="00F45EDA">
      <w:pPr>
        <w:pStyle w:val="ListParagraph"/>
        <w:numPr>
          <w:ilvl w:val="0"/>
          <w:numId w:val="26"/>
        </w:numPr>
        <w:ind w:left="720"/>
      </w:pPr>
      <w:r>
        <w:t>Washington DOT (WSDOT)</w:t>
      </w:r>
    </w:p>
    <w:p w14:paraId="465C73F3" w14:textId="12D3F368" w:rsidR="00560F52" w:rsidRDefault="00560F52" w:rsidP="00F45EDA">
      <w:pPr>
        <w:pStyle w:val="ListParagraph"/>
        <w:numPr>
          <w:ilvl w:val="0"/>
          <w:numId w:val="26"/>
        </w:numPr>
        <w:ind w:left="720"/>
      </w:pPr>
      <w:r>
        <w:t>Wisconsin DOT (WisDOT)</w:t>
      </w:r>
    </w:p>
    <w:p w14:paraId="682DA409" w14:textId="6A74CEB3" w:rsidR="00560F52" w:rsidRDefault="00560F52" w:rsidP="00F45EDA">
      <w:pPr>
        <w:pStyle w:val="ListParagraph"/>
        <w:numPr>
          <w:ilvl w:val="0"/>
          <w:numId w:val="26"/>
        </w:numPr>
        <w:ind w:left="720"/>
      </w:pPr>
      <w:r>
        <w:t>Wyoming DOT (WYDOT)</w:t>
      </w:r>
    </w:p>
    <w:p w14:paraId="3E217F19" w14:textId="77777777" w:rsidR="003D2674" w:rsidRDefault="003D2674" w:rsidP="002C228E"/>
    <w:p w14:paraId="0AAB1CE0" w14:textId="0ECACC56" w:rsidR="002C228E" w:rsidRDefault="007B2E3A" w:rsidP="002C228E">
      <w:r>
        <w:t>A</w:t>
      </w:r>
      <w:r w:rsidR="002C228E">
        <w:t xml:space="preserve"> </w:t>
      </w:r>
      <w:r w:rsidR="003C4B10">
        <w:t>consensus</w:t>
      </w:r>
      <w:r w:rsidR="002C228E">
        <w:t xml:space="preserve"> </w:t>
      </w:r>
      <w:r>
        <w:t xml:space="preserve">found </w:t>
      </w:r>
      <w:r w:rsidR="002C228E">
        <w:t>throughout the DOT literatur</w:t>
      </w:r>
      <w:r>
        <w:t>e, websites, and survey results was</w:t>
      </w:r>
      <w:r w:rsidR="002C228E">
        <w:t xml:space="preserve"> roadside vegetation </w:t>
      </w:r>
      <w:r w:rsidR="003C4B10">
        <w:t>maintenance activities</w:t>
      </w:r>
      <w:r w:rsidR="002C228E">
        <w:t xml:space="preserve"> focuses on</w:t>
      </w:r>
      <w:r w:rsidR="005E077D">
        <w:t>:</w:t>
      </w:r>
    </w:p>
    <w:p w14:paraId="2D260EFF" w14:textId="5C6DED1C" w:rsidR="002C228E" w:rsidRDefault="002C228E" w:rsidP="001A7EF2">
      <w:pPr>
        <w:pStyle w:val="ListParagraph"/>
        <w:numPr>
          <w:ilvl w:val="0"/>
          <w:numId w:val="8"/>
        </w:numPr>
        <w:spacing w:before="240"/>
      </w:pPr>
      <w:r>
        <w:t>Maintaining the safety clear zone</w:t>
      </w:r>
      <w:r w:rsidR="003C4B10">
        <w:t>.</w:t>
      </w:r>
    </w:p>
    <w:p w14:paraId="658A1D1A" w14:textId="6D117351" w:rsidR="002C228E" w:rsidRDefault="002C228E" w:rsidP="001A7EF2">
      <w:pPr>
        <w:pStyle w:val="ListParagraph"/>
        <w:numPr>
          <w:ilvl w:val="0"/>
          <w:numId w:val="8"/>
        </w:numPr>
      </w:pPr>
      <w:r>
        <w:t>Encouraging and/or preserving native or adaptive low maintenance vegetation to inhibit the spread of noxious or invasive plant species</w:t>
      </w:r>
      <w:r w:rsidR="003C4B10">
        <w:t>.</w:t>
      </w:r>
    </w:p>
    <w:p w14:paraId="5181EC80" w14:textId="34611F64" w:rsidR="003C4B10" w:rsidRDefault="003C4B10" w:rsidP="001A7EF2">
      <w:pPr>
        <w:pStyle w:val="ListParagraph"/>
        <w:numPr>
          <w:ilvl w:val="0"/>
          <w:numId w:val="8"/>
        </w:numPr>
      </w:pPr>
      <w:r>
        <w:t>Managing for wildlife and pollinators</w:t>
      </w:r>
      <w:r w:rsidR="007B2E3A">
        <w:t>.</w:t>
      </w:r>
    </w:p>
    <w:p w14:paraId="42043194" w14:textId="653EABA8" w:rsidR="003C4B10" w:rsidRDefault="003C4B10" w:rsidP="001A7EF2">
      <w:pPr>
        <w:pStyle w:val="ListParagraph"/>
        <w:numPr>
          <w:ilvl w:val="0"/>
          <w:numId w:val="8"/>
        </w:numPr>
      </w:pPr>
      <w:r>
        <w:t xml:space="preserve">Managing </w:t>
      </w:r>
      <w:r w:rsidR="002C228E">
        <w:t xml:space="preserve">the quantity </w:t>
      </w:r>
      <w:r>
        <w:t xml:space="preserve">roadside </w:t>
      </w:r>
      <w:r w:rsidR="002C228E">
        <w:t>fuel available</w:t>
      </w:r>
      <w:r>
        <w:t xml:space="preserve"> to reduce fire hazard risk.</w:t>
      </w:r>
    </w:p>
    <w:p w14:paraId="6EA8C428" w14:textId="5E0209D3" w:rsidR="003C4B10" w:rsidRPr="003C4B10" w:rsidRDefault="003C4B10" w:rsidP="001A7EF2">
      <w:pPr>
        <w:pStyle w:val="ListParagraph"/>
        <w:numPr>
          <w:ilvl w:val="0"/>
          <w:numId w:val="8"/>
        </w:numPr>
      </w:pPr>
      <w:r>
        <w:t>Manag</w:t>
      </w:r>
      <w:r w:rsidR="00291F5A">
        <w:t>ing</w:t>
      </w:r>
      <w:r>
        <w:t xml:space="preserve"> </w:t>
      </w:r>
      <w:r w:rsidR="002C228E" w:rsidRPr="000D2229">
        <w:t>soil erosion</w:t>
      </w:r>
      <w:r w:rsidRPr="003C4B10">
        <w:t xml:space="preserve"> </w:t>
      </w:r>
      <w:r w:rsidR="00291F5A">
        <w:t xml:space="preserve">and invasive plants </w:t>
      </w:r>
      <w:r>
        <w:t>to p</w:t>
      </w:r>
      <w:r w:rsidRPr="003C4B10">
        <w:t>reserv</w:t>
      </w:r>
      <w:r>
        <w:t>e</w:t>
      </w:r>
      <w:r w:rsidRPr="003C4B10">
        <w:t xml:space="preserve"> infrastructure integrity</w:t>
      </w:r>
      <w:r w:rsidR="00291F5A">
        <w:t>.</w:t>
      </w:r>
    </w:p>
    <w:p w14:paraId="5E79406C" w14:textId="7A00D99D" w:rsidR="003C4B10" w:rsidRDefault="003C4B10" w:rsidP="001A7EF2">
      <w:pPr>
        <w:pStyle w:val="ListParagraph"/>
        <w:numPr>
          <w:ilvl w:val="0"/>
          <w:numId w:val="8"/>
        </w:numPr>
      </w:pPr>
      <w:r>
        <w:t>Utiliz</w:t>
      </w:r>
      <w:r w:rsidR="00291F5A">
        <w:t>ing</w:t>
      </w:r>
      <w:r>
        <w:t xml:space="preserve"> vegetation for stormwater quality and quantity control.</w:t>
      </w:r>
    </w:p>
    <w:p w14:paraId="0DA95832" w14:textId="2E793D51" w:rsidR="005E077D" w:rsidRDefault="005E077D" w:rsidP="001A7EF2">
      <w:pPr>
        <w:pStyle w:val="ListParagraph"/>
        <w:numPr>
          <w:ilvl w:val="0"/>
          <w:numId w:val="8"/>
        </w:numPr>
      </w:pPr>
      <w:r>
        <w:t>Compatibility with adjacent land uses.</w:t>
      </w:r>
    </w:p>
    <w:p w14:paraId="7C320837" w14:textId="690E5245" w:rsidR="005E077D" w:rsidRDefault="005E077D" w:rsidP="001A7EF2">
      <w:pPr>
        <w:pStyle w:val="ListParagraph"/>
        <w:numPr>
          <w:ilvl w:val="0"/>
          <w:numId w:val="8"/>
        </w:numPr>
      </w:pPr>
      <w:r>
        <w:t>Environmental compliance.</w:t>
      </w:r>
    </w:p>
    <w:p w14:paraId="657714FA" w14:textId="08D99631" w:rsidR="005E077D" w:rsidRDefault="005E077D" w:rsidP="001A7EF2">
      <w:pPr>
        <w:pStyle w:val="ListParagraph"/>
        <w:numPr>
          <w:ilvl w:val="0"/>
          <w:numId w:val="8"/>
        </w:numPr>
      </w:pPr>
      <w:r>
        <w:t>Aesthetics.</w:t>
      </w:r>
    </w:p>
    <w:p w14:paraId="5E4D83B9" w14:textId="77777777" w:rsidR="003C4B10" w:rsidRDefault="003C4B10" w:rsidP="002C228E"/>
    <w:p w14:paraId="14507D9F" w14:textId="5E85C53D" w:rsidR="00353F5B" w:rsidRDefault="00FB18FD" w:rsidP="000069AC">
      <w:pPr>
        <w:pStyle w:val="NCHRPParagraph"/>
        <w:ind w:left="0"/>
      </w:pPr>
      <w:r>
        <w:t xml:space="preserve">Survey participants were asked </w:t>
      </w:r>
      <w:r w:rsidR="008120AE">
        <w:t>whether</w:t>
      </w:r>
      <w:r>
        <w:t xml:space="preserve"> their</w:t>
      </w:r>
      <w:r w:rsidR="001635C8">
        <w:t xml:space="preserve"> agency/area has</w:t>
      </w:r>
      <w:r w:rsidR="001635C8" w:rsidRPr="001635C8">
        <w:t xml:space="preserve"> </w:t>
      </w:r>
      <w:r w:rsidR="009256C8">
        <w:t xml:space="preserve">some official program </w:t>
      </w:r>
      <w:r w:rsidR="005E077D">
        <w:t xml:space="preserve">that determines </w:t>
      </w:r>
      <w:r w:rsidR="00AB7DBF">
        <w:t>the management of their</w:t>
      </w:r>
      <w:r w:rsidR="009256C8">
        <w:t xml:space="preserve"> roadside vegetation. </w:t>
      </w:r>
      <w:r w:rsidR="007B2E3A">
        <w:t>Of those respondents, 89%</w:t>
      </w:r>
      <w:r w:rsidR="00CD6DFE">
        <w:t xml:space="preserve"> have published roadside vegetation management documents that determine </w:t>
      </w:r>
      <w:r w:rsidR="009256C8">
        <w:t xml:space="preserve">vegetation management and/or </w:t>
      </w:r>
      <w:r w:rsidR="00CD6DFE">
        <w:t xml:space="preserve">mowing practices. </w:t>
      </w:r>
      <w:r w:rsidR="00353F5B" w:rsidRPr="00353F5B">
        <w:t xml:space="preserve">The Arizona DOT is currently drafting their vegetation management guidelines and Maryland is updating their manual. </w:t>
      </w:r>
    </w:p>
    <w:p w14:paraId="4CECAE2B" w14:textId="77777777" w:rsidR="006B41F2" w:rsidRDefault="006B41F2" w:rsidP="000069AC">
      <w:pPr>
        <w:pStyle w:val="NCHRPParagraph"/>
        <w:ind w:left="0"/>
      </w:pPr>
    </w:p>
    <w:p w14:paraId="503B6AF9" w14:textId="36AAB22F" w:rsidR="001635C8" w:rsidRDefault="00550D78" w:rsidP="00550D78">
      <w:pPr>
        <w:pStyle w:val="NCHRPParagraph"/>
        <w:ind w:left="0"/>
      </w:pPr>
      <w:r>
        <w:t xml:space="preserve">If the DOT has a roadside management program, is this statewide or conducted at a regional level? </w:t>
      </w:r>
      <w:r w:rsidR="00982FF2">
        <w:t>Of those respondents, 76</w:t>
      </w:r>
      <w:r w:rsidR="007B2E3A">
        <w:t>%</w:t>
      </w:r>
      <w:r w:rsidR="00982FF2">
        <w:t xml:space="preserve"> have some system of statewide vegetation management</w:t>
      </w:r>
      <w:r w:rsidR="00817111">
        <w:t xml:space="preserve"> protocols</w:t>
      </w:r>
      <w:r w:rsidR="00982FF2">
        <w:t xml:space="preserve">. </w:t>
      </w:r>
      <w:r w:rsidR="0043266F">
        <w:t>The states</w:t>
      </w:r>
      <w:r w:rsidR="00817111">
        <w:t xml:space="preserve"> </w:t>
      </w:r>
      <w:r w:rsidR="00982FF2">
        <w:t>with statewide plans, 30</w:t>
      </w:r>
      <w:r w:rsidR="007B2E3A">
        <w:t>%</w:t>
      </w:r>
      <w:r w:rsidR="00982FF2">
        <w:t xml:space="preserve"> also allow regional level </w:t>
      </w:r>
      <w:r w:rsidR="00817111">
        <w:t xml:space="preserve">management and priority </w:t>
      </w:r>
      <w:r w:rsidR="00982FF2">
        <w:t>decision</w:t>
      </w:r>
      <w:r w:rsidR="009256C8">
        <w:t>-making</w:t>
      </w:r>
      <w:r w:rsidR="00982FF2">
        <w:t xml:space="preserve"> regarding roadside management</w:t>
      </w:r>
      <w:r w:rsidR="00817111">
        <w:t xml:space="preserve"> to fit the local conditions such as terrain, precipitation</w:t>
      </w:r>
      <w:r w:rsidR="007B2E3A">
        <w:t>, native plants</w:t>
      </w:r>
      <w:r w:rsidR="00817111">
        <w:t xml:space="preserve"> and adjacent land uses</w:t>
      </w:r>
      <w:r w:rsidR="00982FF2">
        <w:t xml:space="preserve">. </w:t>
      </w:r>
      <w:r w:rsidR="00817111">
        <w:t>Regional or district level plan implantation is conducted by 23</w:t>
      </w:r>
      <w:r w:rsidR="007B2E3A">
        <w:t>%</w:t>
      </w:r>
      <w:r w:rsidR="00817111">
        <w:t xml:space="preserve"> of the states responding.</w:t>
      </w:r>
      <w:r w:rsidR="007B2E3A">
        <w:t xml:space="preserve"> </w:t>
      </w:r>
    </w:p>
    <w:p w14:paraId="4D827D3B" w14:textId="77777777" w:rsidR="006B41F2" w:rsidRDefault="006B41F2" w:rsidP="00550D78">
      <w:pPr>
        <w:pStyle w:val="NCHRPParagraph"/>
        <w:ind w:left="0"/>
      </w:pPr>
    </w:p>
    <w:p w14:paraId="630C152F" w14:textId="6919B8D5" w:rsidR="009A01EF" w:rsidRDefault="000F15BB" w:rsidP="009C642B">
      <w:pPr>
        <w:pStyle w:val="FHWABodyText"/>
      </w:pPr>
      <w:r>
        <w:t>T</w:t>
      </w:r>
      <w:r w:rsidR="008120AE">
        <w:t>he survey and DOT document</w:t>
      </w:r>
      <w:r>
        <w:t>s</w:t>
      </w:r>
      <w:r w:rsidR="008120AE">
        <w:t xml:space="preserve"> review determine</w:t>
      </w:r>
      <w:r>
        <w:t>d</w:t>
      </w:r>
      <w:r w:rsidR="008120AE">
        <w:t xml:space="preserve"> how DOTs</w:t>
      </w:r>
      <w:r w:rsidR="008120AE" w:rsidRPr="008120AE">
        <w:t xml:space="preserve"> maintain vegetation o</w:t>
      </w:r>
      <w:r w:rsidR="008120AE">
        <w:t xml:space="preserve">utside of the safety clear zone. </w:t>
      </w:r>
      <w:r w:rsidR="00550D78">
        <w:t>T</w:t>
      </w:r>
      <w:r w:rsidR="008120AE">
        <w:t>he survey</w:t>
      </w:r>
      <w:r w:rsidR="00550D78">
        <w:t xml:space="preserve"> results include</w:t>
      </w:r>
      <w:r w:rsidR="008120AE">
        <w:t xml:space="preserve"> the following:</w:t>
      </w:r>
    </w:p>
    <w:p w14:paraId="43B3B99E" w14:textId="76FB64A0" w:rsidR="008120AE" w:rsidRDefault="008120AE" w:rsidP="001A7EF2">
      <w:pPr>
        <w:pStyle w:val="FHWABodyText"/>
        <w:numPr>
          <w:ilvl w:val="0"/>
          <w:numId w:val="9"/>
        </w:numPr>
        <w:spacing w:after="0"/>
      </w:pPr>
      <w:r>
        <w:t>Scheduled/routine mowing</w:t>
      </w:r>
      <w:r w:rsidR="00D2358A">
        <w:t>—</w:t>
      </w:r>
      <w:r w:rsidR="00185531">
        <w:t>81%</w:t>
      </w:r>
    </w:p>
    <w:p w14:paraId="60E4C48E" w14:textId="37538125" w:rsidR="008120AE" w:rsidRDefault="008120AE" w:rsidP="001A7EF2">
      <w:pPr>
        <w:pStyle w:val="FHWABodyText"/>
        <w:numPr>
          <w:ilvl w:val="0"/>
          <w:numId w:val="9"/>
        </w:numPr>
        <w:spacing w:after="0"/>
      </w:pPr>
      <w:r>
        <w:t>Zero maintenance</w:t>
      </w:r>
      <w:r w:rsidR="00D2358A">
        <w:t>—</w:t>
      </w:r>
      <w:r w:rsidR="00185531">
        <w:t>74%</w:t>
      </w:r>
    </w:p>
    <w:p w14:paraId="4355537A" w14:textId="1667F9C1" w:rsidR="008120AE" w:rsidRDefault="008120AE" w:rsidP="001A7EF2">
      <w:pPr>
        <w:pStyle w:val="FHWABodyText"/>
        <w:numPr>
          <w:ilvl w:val="0"/>
          <w:numId w:val="9"/>
        </w:numPr>
        <w:spacing w:after="0"/>
      </w:pPr>
      <w:r>
        <w:t>Targeted mowing</w:t>
      </w:r>
      <w:r w:rsidR="00D2358A">
        <w:t>—</w:t>
      </w:r>
      <w:r w:rsidR="00185531">
        <w:t>67%</w:t>
      </w:r>
    </w:p>
    <w:p w14:paraId="3B704BA2" w14:textId="122839EB" w:rsidR="008120AE" w:rsidRDefault="008120AE" w:rsidP="001A7EF2">
      <w:pPr>
        <w:pStyle w:val="FHWABodyText"/>
        <w:numPr>
          <w:ilvl w:val="0"/>
          <w:numId w:val="9"/>
        </w:numPr>
        <w:spacing w:after="0"/>
      </w:pPr>
      <w:r>
        <w:lastRenderedPageBreak/>
        <w:t>Target chemical application</w:t>
      </w:r>
      <w:r w:rsidR="00D2358A">
        <w:t>—</w:t>
      </w:r>
      <w:r w:rsidR="00185531">
        <w:t>81%</w:t>
      </w:r>
    </w:p>
    <w:p w14:paraId="5E12574C" w14:textId="2F65D3FD" w:rsidR="008120AE" w:rsidRDefault="008120AE" w:rsidP="001A7EF2">
      <w:pPr>
        <w:pStyle w:val="FHWABodyText"/>
        <w:numPr>
          <w:ilvl w:val="0"/>
          <w:numId w:val="9"/>
        </w:numPr>
        <w:spacing w:after="0"/>
      </w:pPr>
      <w:r>
        <w:t>Mechanical trimming and removal</w:t>
      </w:r>
      <w:r w:rsidR="00D2358A">
        <w:t>—</w:t>
      </w:r>
      <w:r w:rsidR="00185531">
        <w:t>74%</w:t>
      </w:r>
    </w:p>
    <w:p w14:paraId="00ABE976" w14:textId="1482C08F" w:rsidR="008120AE" w:rsidRDefault="008120AE" w:rsidP="001A7EF2">
      <w:pPr>
        <w:pStyle w:val="FHWABodyText"/>
        <w:numPr>
          <w:ilvl w:val="0"/>
          <w:numId w:val="9"/>
        </w:numPr>
        <w:spacing w:after="0"/>
      </w:pPr>
      <w:r>
        <w:t>Biological treatments</w:t>
      </w:r>
      <w:r w:rsidR="00CB1472">
        <w:t>—</w:t>
      </w:r>
      <w:r w:rsidR="00185531">
        <w:t>37%</w:t>
      </w:r>
    </w:p>
    <w:p w14:paraId="5E280817" w14:textId="22F13420" w:rsidR="008120AE" w:rsidRDefault="008120AE" w:rsidP="001A7EF2">
      <w:pPr>
        <w:pStyle w:val="FHWABodyText"/>
        <w:numPr>
          <w:ilvl w:val="0"/>
          <w:numId w:val="9"/>
        </w:numPr>
        <w:spacing w:after="0"/>
      </w:pPr>
      <w:r>
        <w:t>Managed succession</w:t>
      </w:r>
      <w:r w:rsidR="00CB1472">
        <w:t>—</w:t>
      </w:r>
      <w:r w:rsidR="00185531">
        <w:t>3%</w:t>
      </w:r>
    </w:p>
    <w:p w14:paraId="602E073A" w14:textId="7F32208F" w:rsidR="008120AE" w:rsidRDefault="008120AE" w:rsidP="001A7EF2">
      <w:pPr>
        <w:pStyle w:val="FHWABodyText"/>
        <w:numPr>
          <w:ilvl w:val="0"/>
          <w:numId w:val="9"/>
        </w:numPr>
        <w:spacing w:after="0"/>
      </w:pPr>
      <w:r>
        <w:t>Other maintenance activity</w:t>
      </w:r>
      <w:r w:rsidR="00CB1472">
        <w:t>—</w:t>
      </w:r>
      <w:r w:rsidR="00C55433">
        <w:t>26%</w:t>
      </w:r>
    </w:p>
    <w:p w14:paraId="38D2BDD3" w14:textId="6E8543F8" w:rsidR="00C753A8" w:rsidRDefault="00C753A8" w:rsidP="00C753A8">
      <w:pPr>
        <w:pStyle w:val="FHWABodyText"/>
        <w:spacing w:after="0"/>
      </w:pPr>
    </w:p>
    <w:p w14:paraId="1AD83262" w14:textId="20FB76E4" w:rsidR="008120AE" w:rsidRDefault="00C753A8" w:rsidP="00C55433">
      <w:pPr>
        <w:pStyle w:val="FHWABodyText"/>
        <w:spacing w:after="0"/>
      </w:pPr>
      <w:r>
        <w:t xml:space="preserve">The other maintenance activity used include prescribed burns, timber sales, and </w:t>
      </w:r>
      <w:r w:rsidR="0043266F">
        <w:t xml:space="preserve">private use and maintenance of the ROW for hay </w:t>
      </w:r>
      <w:r>
        <w:t xml:space="preserve">collection </w:t>
      </w:r>
      <w:r w:rsidR="0043266F">
        <w:t>and other uses</w:t>
      </w:r>
      <w:r>
        <w:t xml:space="preserve">. </w:t>
      </w:r>
      <w:r w:rsidR="00140FCB">
        <w:t xml:space="preserve">The </w:t>
      </w:r>
      <w:r w:rsidR="00E94C4F">
        <w:t>survey</w:t>
      </w:r>
      <w:r w:rsidR="001D57A6">
        <w:t>ed</w:t>
      </w:r>
      <w:r w:rsidR="00E94C4F">
        <w:t xml:space="preserve"> </w:t>
      </w:r>
      <w:r w:rsidR="00140FCB">
        <w:t>state</w:t>
      </w:r>
      <w:r w:rsidR="001D57A6">
        <w:t xml:space="preserve"> agencies</w:t>
      </w:r>
      <w:r w:rsidR="00140FCB">
        <w:t xml:space="preserve"> that </w:t>
      </w:r>
      <w:r w:rsidR="00C55433">
        <w:t xml:space="preserve">indicated they </w:t>
      </w:r>
      <w:r w:rsidR="00140FCB">
        <w:t xml:space="preserve">have implemented or are in the process of implementing a managed succession program </w:t>
      </w:r>
      <w:r w:rsidR="00550D78">
        <w:t>are</w:t>
      </w:r>
      <w:r w:rsidR="00140FCB">
        <w:t xml:space="preserve"> </w:t>
      </w:r>
      <w:r w:rsidR="001D57A6">
        <w:t xml:space="preserve">INDOT, </w:t>
      </w:r>
      <w:r w:rsidR="00140FCB">
        <w:t>Maine</w:t>
      </w:r>
      <w:r w:rsidR="001D57A6">
        <w:t>DOT</w:t>
      </w:r>
      <w:r w:rsidR="00140FCB">
        <w:t>, M</w:t>
      </w:r>
      <w:r w:rsidR="001D57A6">
        <w:t xml:space="preserve">DDOT, </w:t>
      </w:r>
      <w:r w:rsidR="00140FCB">
        <w:t>M</w:t>
      </w:r>
      <w:r w:rsidR="001D57A6">
        <w:t xml:space="preserve">IDOT, </w:t>
      </w:r>
      <w:r w:rsidR="00140FCB">
        <w:t>O</w:t>
      </w:r>
      <w:r w:rsidR="001D57A6">
        <w:t xml:space="preserve">RDOT, </w:t>
      </w:r>
      <w:r w:rsidR="00140FCB">
        <w:t>Penn</w:t>
      </w:r>
      <w:r w:rsidR="001D57A6">
        <w:t xml:space="preserve">DOT, </w:t>
      </w:r>
      <w:r w:rsidR="00140FCB">
        <w:t>T</w:t>
      </w:r>
      <w:r w:rsidR="001D57A6">
        <w:t xml:space="preserve">xDOT, </w:t>
      </w:r>
      <w:r w:rsidR="00140FCB">
        <w:t>V</w:t>
      </w:r>
      <w:r w:rsidR="001D57A6">
        <w:t xml:space="preserve">Trans, </w:t>
      </w:r>
      <w:r w:rsidR="00140FCB">
        <w:t>W</w:t>
      </w:r>
      <w:r w:rsidR="001D57A6">
        <w:t>SDOT, and WYDOT.</w:t>
      </w:r>
      <w:r w:rsidR="0030260A">
        <w:t xml:space="preserve"> </w:t>
      </w:r>
    </w:p>
    <w:p w14:paraId="6A0CBEC6" w14:textId="77777777" w:rsidR="000F15BB" w:rsidRDefault="000F15BB" w:rsidP="00C55433">
      <w:pPr>
        <w:pStyle w:val="FHWABodyText"/>
        <w:spacing w:after="0"/>
      </w:pPr>
    </w:p>
    <w:p w14:paraId="66A49729" w14:textId="6B8C7C0F" w:rsidR="008120AE" w:rsidRDefault="00C55433" w:rsidP="009C642B">
      <w:pPr>
        <w:pStyle w:val="FHWABodyText"/>
      </w:pPr>
      <w:r>
        <w:t xml:space="preserve">The majority of agencies use either direct employees or contract labor to the roadside maintenance. However, there seems to be an increased interest by various </w:t>
      </w:r>
      <w:r w:rsidR="00550D78">
        <w:t xml:space="preserve">volunteer type </w:t>
      </w:r>
      <w:r>
        <w:t>groups for maintaining areas associated with pollinators, wildflowers and wildlife</w:t>
      </w:r>
      <w:r w:rsidR="00550D78">
        <w:t xml:space="preserve"> habitat</w:t>
      </w:r>
      <w:r>
        <w:t>. The results o are as follows:</w:t>
      </w:r>
    </w:p>
    <w:p w14:paraId="6EA47C02" w14:textId="2E7910CC" w:rsidR="0030260A" w:rsidRDefault="0030260A" w:rsidP="00F45EDA">
      <w:pPr>
        <w:pStyle w:val="FHWABodyText"/>
        <w:numPr>
          <w:ilvl w:val="0"/>
          <w:numId w:val="14"/>
        </w:numPr>
        <w:spacing w:after="0"/>
        <w:ind w:left="720"/>
      </w:pPr>
      <w:r>
        <w:t>Agency/area, e.g., direct employees</w:t>
      </w:r>
      <w:r w:rsidR="00CB1472">
        <w:t>—</w:t>
      </w:r>
      <w:r w:rsidR="00C55433">
        <w:t>89%</w:t>
      </w:r>
      <w:r>
        <w:t>.</w:t>
      </w:r>
    </w:p>
    <w:p w14:paraId="4F8F1AF0" w14:textId="60D4E933" w:rsidR="0030260A" w:rsidRDefault="0030260A" w:rsidP="00F45EDA">
      <w:pPr>
        <w:pStyle w:val="FHWABodyText"/>
        <w:numPr>
          <w:ilvl w:val="0"/>
          <w:numId w:val="14"/>
        </w:numPr>
        <w:spacing w:after="0"/>
        <w:ind w:left="720"/>
      </w:pPr>
      <w:r>
        <w:t>Contract maintenance worker</w:t>
      </w:r>
      <w:r w:rsidR="00CB1472">
        <w:t>—</w:t>
      </w:r>
      <w:r w:rsidR="00C55433">
        <w:t>78%</w:t>
      </w:r>
    </w:p>
    <w:p w14:paraId="63270884" w14:textId="544E4C6D" w:rsidR="007F45D6" w:rsidRDefault="007F45D6" w:rsidP="00F45EDA">
      <w:pPr>
        <w:pStyle w:val="FHWABodyText"/>
        <w:numPr>
          <w:ilvl w:val="0"/>
          <w:numId w:val="14"/>
        </w:numPr>
        <w:spacing w:after="0"/>
        <w:ind w:left="720"/>
      </w:pPr>
      <w:r>
        <w:t>Public-private partnership</w:t>
      </w:r>
      <w:r w:rsidR="00CB1472">
        <w:t>—</w:t>
      </w:r>
      <w:r w:rsidR="00C55433">
        <w:t>22%</w:t>
      </w:r>
    </w:p>
    <w:p w14:paraId="46BA1618" w14:textId="4E33ACB6" w:rsidR="007F45D6" w:rsidRDefault="007F45D6" w:rsidP="00F45EDA">
      <w:pPr>
        <w:pStyle w:val="FHWABodyText"/>
        <w:numPr>
          <w:ilvl w:val="0"/>
          <w:numId w:val="14"/>
        </w:numPr>
        <w:spacing w:after="0"/>
        <w:ind w:left="720"/>
      </w:pPr>
      <w:r>
        <w:t>Non-profit group, e.g., Friends of Monarchs, Prairie Conservation, etc.</w:t>
      </w:r>
      <w:r w:rsidR="00CB1472">
        <w:t>—</w:t>
      </w:r>
      <w:r w:rsidR="00C55433">
        <w:t>15%</w:t>
      </w:r>
    </w:p>
    <w:p w14:paraId="59D1E515" w14:textId="540411A5" w:rsidR="007F45D6" w:rsidRDefault="007F45D6" w:rsidP="00F45EDA">
      <w:pPr>
        <w:pStyle w:val="FHWABodyText"/>
        <w:numPr>
          <w:ilvl w:val="0"/>
          <w:numId w:val="14"/>
        </w:numPr>
        <w:spacing w:after="0"/>
        <w:ind w:left="720"/>
      </w:pPr>
      <w:r>
        <w:t>Other method</w:t>
      </w:r>
      <w:r w:rsidR="00CB1472">
        <w:t>—</w:t>
      </w:r>
      <w:r w:rsidR="00C55433">
        <w:t>33%</w:t>
      </w:r>
    </w:p>
    <w:p w14:paraId="750AD033" w14:textId="03636E04" w:rsidR="0030260A" w:rsidRDefault="007F45D6" w:rsidP="007F45D6">
      <w:pPr>
        <w:pStyle w:val="FHWABodyText"/>
        <w:spacing w:before="240"/>
      </w:pPr>
      <w:r>
        <w:t>The other methods described include:</w:t>
      </w:r>
    </w:p>
    <w:p w14:paraId="25F5B27F" w14:textId="77777777" w:rsidR="007F45D6" w:rsidRDefault="007F45D6" w:rsidP="00F45EDA">
      <w:pPr>
        <w:pStyle w:val="FHWABodyText"/>
        <w:numPr>
          <w:ilvl w:val="0"/>
          <w:numId w:val="15"/>
        </w:numPr>
        <w:spacing w:after="0"/>
        <w:ind w:left="720"/>
      </w:pPr>
      <w:r>
        <w:t>P</w:t>
      </w:r>
      <w:r w:rsidRPr="007F45D6">
        <w:t>ermit</w:t>
      </w:r>
      <w:r>
        <w:t>ted</w:t>
      </w:r>
      <w:r w:rsidRPr="007F45D6">
        <w:t xml:space="preserve"> vegetation management by adjacent landowners and billboard/sign owners respectively. </w:t>
      </w:r>
    </w:p>
    <w:p w14:paraId="5B122C7F" w14:textId="281EB2E9" w:rsidR="007F45D6" w:rsidRDefault="007F45D6" w:rsidP="00F45EDA">
      <w:pPr>
        <w:pStyle w:val="FHWABodyText"/>
        <w:numPr>
          <w:ilvl w:val="0"/>
          <w:numId w:val="15"/>
        </w:numPr>
        <w:spacing w:after="0"/>
        <w:ind w:left="720"/>
      </w:pPr>
      <w:r w:rsidRPr="007F45D6">
        <w:t>Adopt</w:t>
      </w:r>
      <w:r>
        <w:t xml:space="preserve">-A-Highway and other beatification volunteer </w:t>
      </w:r>
      <w:r w:rsidR="00CC40B0">
        <w:t>programs</w:t>
      </w:r>
      <w:r>
        <w:t>.</w:t>
      </w:r>
    </w:p>
    <w:p w14:paraId="51A22BB0" w14:textId="7D1EDE58" w:rsidR="007F45D6" w:rsidRDefault="007F45D6" w:rsidP="00F45EDA">
      <w:pPr>
        <w:pStyle w:val="FHWABodyText"/>
        <w:numPr>
          <w:ilvl w:val="0"/>
          <w:numId w:val="15"/>
        </w:numPr>
        <w:spacing w:after="0"/>
        <w:ind w:left="720"/>
      </w:pPr>
      <w:r>
        <w:t>Memorandum of Understanding (M</w:t>
      </w:r>
      <w:r w:rsidRPr="007F45D6">
        <w:t>OU</w:t>
      </w:r>
      <w:r>
        <w:t>)</w:t>
      </w:r>
      <w:r w:rsidRPr="007F45D6">
        <w:t xml:space="preserve"> with </w:t>
      </w:r>
      <w:r>
        <w:t>Department of Agriculture</w:t>
      </w:r>
      <w:r w:rsidRPr="007F45D6">
        <w:t xml:space="preserve"> and County Weed </w:t>
      </w:r>
      <w:r>
        <w:t>and</w:t>
      </w:r>
      <w:r w:rsidRPr="007F45D6">
        <w:t xml:space="preserve"> Pest Districts</w:t>
      </w:r>
      <w:r>
        <w:t>.</w:t>
      </w:r>
    </w:p>
    <w:p w14:paraId="64550771" w14:textId="77777777" w:rsidR="007F45D6" w:rsidRPr="007F45D6" w:rsidRDefault="007F45D6" w:rsidP="00F45EDA">
      <w:pPr>
        <w:pStyle w:val="ListParagraph"/>
        <w:numPr>
          <w:ilvl w:val="0"/>
          <w:numId w:val="15"/>
        </w:numPr>
        <w:ind w:left="720"/>
        <w:rPr>
          <w:rFonts w:eastAsia="Times New Roman" w:cs="Times New Roman"/>
          <w:szCs w:val="24"/>
        </w:rPr>
      </w:pPr>
      <w:r w:rsidRPr="007F45D6">
        <w:rPr>
          <w:rFonts w:eastAsia="Times New Roman" w:cs="Times New Roman"/>
          <w:szCs w:val="24"/>
        </w:rPr>
        <w:t>County Weed Boards for herbicide and noxious weed control.</w:t>
      </w:r>
    </w:p>
    <w:p w14:paraId="3704F131" w14:textId="7207E4A3" w:rsidR="007F45D6" w:rsidRDefault="007F45D6" w:rsidP="00F45EDA">
      <w:pPr>
        <w:pStyle w:val="FHWABodyText"/>
        <w:numPr>
          <w:ilvl w:val="0"/>
          <w:numId w:val="15"/>
        </w:numPr>
        <w:spacing w:after="0"/>
        <w:ind w:left="720"/>
      </w:pPr>
      <w:r>
        <w:t>A</w:t>
      </w:r>
      <w:r w:rsidRPr="007F45D6">
        <w:t>greements with cities</w:t>
      </w:r>
      <w:r>
        <w:t>, counties,</w:t>
      </w:r>
      <w:r w:rsidRPr="007F45D6">
        <w:t xml:space="preserve"> and other local municipalities</w:t>
      </w:r>
      <w:r>
        <w:t>.</w:t>
      </w:r>
    </w:p>
    <w:p w14:paraId="6F7EE8E8" w14:textId="73EB405D" w:rsidR="007F45D6" w:rsidRDefault="00C55433" w:rsidP="00F45EDA">
      <w:pPr>
        <w:pStyle w:val="FHWABodyText"/>
        <w:numPr>
          <w:ilvl w:val="0"/>
          <w:numId w:val="15"/>
        </w:numPr>
        <w:spacing w:after="0"/>
        <w:ind w:left="720"/>
      </w:pPr>
      <w:r>
        <w:t>Permitted h</w:t>
      </w:r>
      <w:r w:rsidR="007F45D6">
        <w:t>ay harvesting.</w:t>
      </w:r>
    </w:p>
    <w:p w14:paraId="5D41F76B" w14:textId="4DA5C453" w:rsidR="00C55433" w:rsidRDefault="00C55433" w:rsidP="00F45EDA">
      <w:pPr>
        <w:pStyle w:val="FHWABodyText"/>
        <w:numPr>
          <w:ilvl w:val="0"/>
          <w:numId w:val="15"/>
        </w:numPr>
        <w:spacing w:after="0"/>
        <w:ind w:left="720"/>
      </w:pPr>
      <w:r>
        <w:t>Contracts with counties.</w:t>
      </w:r>
    </w:p>
    <w:p w14:paraId="71784252" w14:textId="71B1344D" w:rsidR="00CC40B0" w:rsidRDefault="00015392" w:rsidP="00550D78">
      <w:pPr>
        <w:pStyle w:val="NCHRPParagraph"/>
        <w:spacing w:before="240" w:after="240"/>
      </w:pPr>
      <w:r>
        <w:t xml:space="preserve">Only six states </w:t>
      </w:r>
      <w:r w:rsidR="00550D78">
        <w:t>indicated they have conducted research/performance measurement regarding cost/benefit of reduced mowing,</w:t>
      </w:r>
      <w:r w:rsidR="00550D78" w:rsidRPr="00550D78">
        <w:t xml:space="preserve"> managed succession or other adjustments to routine mowing protocols outside the safety clear zone </w:t>
      </w:r>
      <w:r w:rsidR="00550D78">
        <w:t xml:space="preserve">and </w:t>
      </w:r>
      <w:r>
        <w:t xml:space="preserve">selected from the </w:t>
      </w:r>
      <w:r w:rsidR="00550D78">
        <w:t xml:space="preserve">response </w:t>
      </w:r>
      <w:r>
        <w:t xml:space="preserve">choices to this question. </w:t>
      </w:r>
      <w:r w:rsidR="00BF6390">
        <w:t xml:space="preserve">The remaining responses indicated no or did not answer. </w:t>
      </w:r>
      <w:r w:rsidR="007731BA">
        <w:t xml:space="preserve">However, there were several comments. </w:t>
      </w:r>
      <w:r w:rsidR="00CC40B0">
        <w:t>The response choices for cost/benefit were:</w:t>
      </w:r>
    </w:p>
    <w:p w14:paraId="10FCD016" w14:textId="2A46E952" w:rsidR="007731BA" w:rsidRDefault="007731BA" w:rsidP="00EB1F34">
      <w:pPr>
        <w:pStyle w:val="ListParagraph"/>
        <w:numPr>
          <w:ilvl w:val="0"/>
          <w:numId w:val="16"/>
        </w:numPr>
        <w:spacing w:after="200"/>
        <w:jc w:val="both"/>
      </w:pPr>
      <w:r>
        <w:t>Equipment</w:t>
      </w:r>
      <w:r w:rsidR="00CB1472">
        <w:t>—</w:t>
      </w:r>
      <w:r>
        <w:t>100%.</w:t>
      </w:r>
    </w:p>
    <w:p w14:paraId="386CD82A" w14:textId="7467D706" w:rsidR="007731BA" w:rsidRDefault="007731BA" w:rsidP="00EB1F34">
      <w:pPr>
        <w:pStyle w:val="ListParagraph"/>
        <w:numPr>
          <w:ilvl w:val="0"/>
          <w:numId w:val="16"/>
        </w:numPr>
        <w:spacing w:after="200"/>
        <w:jc w:val="both"/>
      </w:pPr>
      <w:r>
        <w:t>Materials</w:t>
      </w:r>
      <w:r w:rsidR="00CB1472">
        <w:t>—</w:t>
      </w:r>
      <w:r>
        <w:t>83%.</w:t>
      </w:r>
    </w:p>
    <w:p w14:paraId="05DFA59D" w14:textId="1433DEB6" w:rsidR="007731BA" w:rsidRDefault="007731BA" w:rsidP="00EB1F34">
      <w:pPr>
        <w:pStyle w:val="ListParagraph"/>
        <w:numPr>
          <w:ilvl w:val="0"/>
          <w:numId w:val="16"/>
        </w:numPr>
        <w:spacing w:after="200"/>
        <w:jc w:val="both"/>
      </w:pPr>
      <w:r>
        <w:t>Direct labor</w:t>
      </w:r>
      <w:r w:rsidR="00CB1472">
        <w:t>—</w:t>
      </w:r>
      <w:r>
        <w:t>67%.</w:t>
      </w:r>
    </w:p>
    <w:p w14:paraId="32614B91" w14:textId="562E87A8" w:rsidR="007731BA" w:rsidRDefault="007731BA" w:rsidP="00EB1F34">
      <w:pPr>
        <w:pStyle w:val="ListParagraph"/>
        <w:numPr>
          <w:ilvl w:val="0"/>
          <w:numId w:val="16"/>
        </w:numPr>
        <w:spacing w:after="200"/>
        <w:jc w:val="both"/>
      </w:pPr>
      <w:r>
        <w:t>Management/planning costs</w:t>
      </w:r>
      <w:r w:rsidR="00CB1472">
        <w:t>—</w:t>
      </w:r>
      <w:r>
        <w:t>67%</w:t>
      </w:r>
    </w:p>
    <w:p w14:paraId="57E6FCB9" w14:textId="56393AC2" w:rsidR="00CC40B0" w:rsidRDefault="00CC40B0" w:rsidP="00EB1F34">
      <w:pPr>
        <w:pStyle w:val="ListParagraph"/>
        <w:numPr>
          <w:ilvl w:val="0"/>
          <w:numId w:val="16"/>
        </w:numPr>
        <w:spacing w:after="200"/>
        <w:jc w:val="both"/>
      </w:pPr>
      <w:r>
        <w:t>Worker safety</w:t>
      </w:r>
      <w:r w:rsidR="00CB1472">
        <w:t>—</w:t>
      </w:r>
      <w:r w:rsidR="007731BA">
        <w:t>50%.</w:t>
      </w:r>
    </w:p>
    <w:p w14:paraId="02C3EA4C" w14:textId="5B581F33" w:rsidR="00CC40B0" w:rsidRDefault="00CC40B0" w:rsidP="00EB1F34">
      <w:pPr>
        <w:pStyle w:val="ListParagraph"/>
        <w:numPr>
          <w:ilvl w:val="0"/>
          <w:numId w:val="16"/>
        </w:numPr>
        <w:spacing w:after="200"/>
        <w:jc w:val="both"/>
      </w:pPr>
      <w:r>
        <w:lastRenderedPageBreak/>
        <w:t>Variances within the context of individual agencies and regional ecosystems</w:t>
      </w:r>
      <w:r w:rsidR="00CB1472">
        <w:t>—</w:t>
      </w:r>
      <w:r w:rsidR="007731BA">
        <w:t>50%</w:t>
      </w:r>
      <w:r>
        <w:t>.</w:t>
      </w:r>
    </w:p>
    <w:p w14:paraId="5944D2DF" w14:textId="77985552" w:rsidR="00CC40B0" w:rsidRDefault="00CC40B0" w:rsidP="00EB1F34">
      <w:pPr>
        <w:pStyle w:val="ListParagraph"/>
        <w:numPr>
          <w:ilvl w:val="0"/>
          <w:numId w:val="16"/>
        </w:numPr>
        <w:spacing w:after="200"/>
        <w:jc w:val="both"/>
      </w:pPr>
      <w:r>
        <w:t>Other</w:t>
      </w:r>
      <w:r w:rsidR="00CB1472">
        <w:t>—</w:t>
      </w:r>
      <w:r w:rsidR="007731BA">
        <w:t>33%</w:t>
      </w:r>
      <w:r>
        <w:t>.</w:t>
      </w:r>
    </w:p>
    <w:p w14:paraId="07683BF9" w14:textId="31A37EF5" w:rsidR="007731BA" w:rsidRDefault="007731BA" w:rsidP="007731BA">
      <w:pPr>
        <w:spacing w:after="200" w:line="276" w:lineRule="auto"/>
        <w:ind w:left="360" w:firstLine="0"/>
        <w:jc w:val="both"/>
      </w:pPr>
      <w:r>
        <w:t>The comments received are as follows:</w:t>
      </w:r>
    </w:p>
    <w:p w14:paraId="38AED1C3" w14:textId="77777777" w:rsidR="00C94031" w:rsidRPr="00C94031" w:rsidRDefault="00C94031" w:rsidP="00CD7FA7">
      <w:pPr>
        <w:pStyle w:val="ListParagraph"/>
        <w:numPr>
          <w:ilvl w:val="0"/>
          <w:numId w:val="30"/>
        </w:numPr>
      </w:pPr>
      <w:r w:rsidRPr="00C94031">
        <w:t>CTDOT has not conducted research as of this date. Reduced mowing has been implemented for several years at this point so research data is available for a near-future study.</w:t>
      </w:r>
    </w:p>
    <w:p w14:paraId="7C6ECD6A" w14:textId="7ABA584A" w:rsidR="00C94031" w:rsidRDefault="00C94031" w:rsidP="00EB1F34">
      <w:pPr>
        <w:pStyle w:val="ListParagraph"/>
        <w:numPr>
          <w:ilvl w:val="0"/>
          <w:numId w:val="30"/>
        </w:numPr>
        <w:spacing w:after="200"/>
      </w:pPr>
      <w:r>
        <w:t xml:space="preserve">MaineDOT relied on the Florida </w:t>
      </w:r>
      <w:r w:rsidRPr="00CD7FA7">
        <w:t xml:space="preserve">study </w:t>
      </w:r>
      <w:r w:rsidRPr="00EB1F34">
        <w:t>(</w:t>
      </w:r>
      <w:r w:rsidR="000F15BB" w:rsidRPr="006C72E4">
        <w:rPr>
          <w:i/>
        </w:rPr>
        <w:t>52</w:t>
      </w:r>
      <w:r>
        <w:t>)</w:t>
      </w:r>
      <w:r w:rsidRPr="00C94031">
        <w:t xml:space="preserve"> to support </w:t>
      </w:r>
      <w:r>
        <w:t>the</w:t>
      </w:r>
      <w:r w:rsidRPr="00C94031">
        <w:t xml:space="preserve"> position that managed succession would result in lower cost</w:t>
      </w:r>
      <w:r>
        <w:t xml:space="preserve">. </w:t>
      </w:r>
    </w:p>
    <w:p w14:paraId="54ED22F8" w14:textId="617D8050" w:rsidR="00C94031" w:rsidRDefault="00C94031" w:rsidP="00EB1F34">
      <w:pPr>
        <w:pStyle w:val="ListParagraph"/>
        <w:numPr>
          <w:ilvl w:val="0"/>
          <w:numId w:val="30"/>
        </w:numPr>
        <w:spacing w:after="200"/>
      </w:pPr>
      <w:r>
        <w:t>NYSDOT</w:t>
      </w:r>
      <w:r w:rsidRPr="00C94031">
        <w:t xml:space="preserve"> </w:t>
      </w:r>
      <w:r>
        <w:t xml:space="preserve">has no </w:t>
      </w:r>
      <w:r w:rsidRPr="00C94031">
        <w:t xml:space="preserve">plans </w:t>
      </w:r>
      <w:r>
        <w:t>presently</w:t>
      </w:r>
      <w:r w:rsidRPr="00C94031">
        <w:t xml:space="preserve"> for research, but know</w:t>
      </w:r>
      <w:r>
        <w:t>s</w:t>
      </w:r>
      <w:r w:rsidRPr="00C94031">
        <w:t xml:space="preserve"> that reduced mowing has benefits in many of these areas.</w:t>
      </w:r>
    </w:p>
    <w:p w14:paraId="503E416B" w14:textId="719928FB" w:rsidR="00C94031" w:rsidRDefault="00C94031" w:rsidP="00EB1F34">
      <w:pPr>
        <w:pStyle w:val="ListParagraph"/>
        <w:numPr>
          <w:ilvl w:val="0"/>
          <w:numId w:val="30"/>
        </w:numPr>
        <w:spacing w:after="200"/>
      </w:pPr>
      <w:r>
        <w:t>ODOT has</w:t>
      </w:r>
      <w:r w:rsidRPr="00C94031">
        <w:t xml:space="preserve"> not completed research, but </w:t>
      </w:r>
      <w:r>
        <w:t>has</w:t>
      </w:r>
      <w:r w:rsidRPr="00C94031">
        <w:t xml:space="preserve"> plans to do so soon.</w:t>
      </w:r>
    </w:p>
    <w:p w14:paraId="2B7BBFCD" w14:textId="694690BD" w:rsidR="00D2358A" w:rsidRPr="00D2358A" w:rsidRDefault="00D2358A" w:rsidP="00CD7FA7">
      <w:pPr>
        <w:pStyle w:val="ListParagraph"/>
        <w:numPr>
          <w:ilvl w:val="0"/>
          <w:numId w:val="30"/>
        </w:numPr>
      </w:pPr>
      <w:r w:rsidRPr="00D2358A">
        <w:t xml:space="preserve">PennDOT referenced a project conducted by Penn State, Roadside Vegetative Management Project, </w:t>
      </w:r>
      <w:hyperlink r:id="rId34" w:history="1">
        <w:r w:rsidRPr="00C53F02">
          <w:rPr>
            <w:rStyle w:val="Hyperlink"/>
          </w:rPr>
          <w:t>http://plantscience.psu.edu/research/projects/vegetative-management</w:t>
        </w:r>
      </w:hyperlink>
      <w:r>
        <w:t>.</w:t>
      </w:r>
    </w:p>
    <w:p w14:paraId="62352C8B" w14:textId="77777777" w:rsidR="00D2358A" w:rsidRPr="00D2358A" w:rsidRDefault="00D2358A">
      <w:pPr>
        <w:pStyle w:val="ListParagraph"/>
        <w:numPr>
          <w:ilvl w:val="0"/>
          <w:numId w:val="30"/>
        </w:numPr>
      </w:pPr>
      <w:r w:rsidRPr="00D2358A">
        <w:t>VTrans has some limited cost-benefit information.</w:t>
      </w:r>
    </w:p>
    <w:p w14:paraId="327C4CF0" w14:textId="1F869BDA" w:rsidR="00C94031" w:rsidRDefault="00C94031" w:rsidP="00EB1F34">
      <w:pPr>
        <w:pStyle w:val="ListParagraph"/>
        <w:numPr>
          <w:ilvl w:val="0"/>
          <w:numId w:val="30"/>
        </w:numPr>
        <w:spacing w:after="200"/>
      </w:pPr>
      <w:r>
        <w:t xml:space="preserve">WSDOT </w:t>
      </w:r>
      <w:r w:rsidRPr="00C94031">
        <w:t>is gathering data on LEMO costs and environmental consequences of</w:t>
      </w:r>
      <w:r w:rsidR="00D2358A">
        <w:t xml:space="preserve"> mowing vs. managed succession and </w:t>
      </w:r>
      <w:r w:rsidRPr="00C94031">
        <w:t xml:space="preserve">defining how roadside is categorized and valued as part of the agency's Asset Management </w:t>
      </w:r>
      <w:r w:rsidR="00D2358A" w:rsidRPr="00C94031">
        <w:t>Plan that</w:t>
      </w:r>
      <w:r w:rsidRPr="00C94031">
        <w:t xml:space="preserve"> is currently being drafted. WSDOT is defining roadsides in terms of operational right of way vs. areas that are wide enough to accommodate managed succession.</w:t>
      </w:r>
    </w:p>
    <w:p w14:paraId="70AFCA6F" w14:textId="4861CA9B" w:rsidR="00C94031" w:rsidRDefault="00C94031" w:rsidP="00EB1F34">
      <w:pPr>
        <w:pStyle w:val="ListParagraph"/>
        <w:numPr>
          <w:ilvl w:val="0"/>
          <w:numId w:val="30"/>
        </w:numPr>
        <w:spacing w:after="200"/>
      </w:pPr>
      <w:r w:rsidRPr="00C94031">
        <w:t>WisDOT has not conducted research. However, over the years WisDOT has reduced it's mowing from mowing the entire roadsides three times a year in the 50's, to today mowing only the clear zone once a season and allow mowing the entire roadside once every three years were woody plant materials has grown.</w:t>
      </w:r>
    </w:p>
    <w:p w14:paraId="02E8507E" w14:textId="69A5C7B3" w:rsidR="00D47CF1" w:rsidRPr="00D47CF1" w:rsidRDefault="003F326D" w:rsidP="003F326D">
      <w:pPr>
        <w:spacing w:after="240"/>
      </w:pPr>
      <w:r>
        <w:t xml:space="preserve">DOTs research regarding the connection between ecosystem services and </w:t>
      </w:r>
      <w:r w:rsidR="00532702" w:rsidRPr="00532702">
        <w:t xml:space="preserve">reduced mowing, managed succession or other adjustments to routine mowing protocols </w:t>
      </w:r>
      <w:r w:rsidR="00550D78">
        <w:t>is limited</w:t>
      </w:r>
      <w:r>
        <w:t>.</w:t>
      </w:r>
      <w:r w:rsidR="00010890">
        <w:t xml:space="preserve"> Only 50% of the respondents answered this question</w:t>
      </w:r>
      <w:r w:rsidR="00BF6390">
        <w:t xml:space="preserve"> with the remaining answering no or skipp</w:t>
      </w:r>
      <w:r w:rsidR="009178E8">
        <w:t>ed</w:t>
      </w:r>
      <w:r w:rsidR="00BF6390">
        <w:t xml:space="preserve"> the question.</w:t>
      </w:r>
      <w:r w:rsidR="00E978EE">
        <w:t xml:space="preserve"> However, there were several comments.</w:t>
      </w:r>
      <w:r w:rsidR="00BF6390">
        <w:t xml:space="preserve"> </w:t>
      </w:r>
      <w:r w:rsidR="00E978EE" w:rsidRPr="00E978EE">
        <w:t xml:space="preserve">The majority of the responses, 85%, were regarding adjusted mowing schedules for invasive species control. Pollinator studies ranked second among the answers. Aesthetics were the third greatest answer. </w:t>
      </w:r>
      <w:r w:rsidR="00BF6390">
        <w:t>The response</w:t>
      </w:r>
      <w:r w:rsidR="00E978EE">
        <w:t>s are as follows:</w:t>
      </w:r>
      <w:r w:rsidR="00BF6390" w:rsidRPr="00BF6390">
        <w:t xml:space="preserve"> </w:t>
      </w:r>
      <w:r>
        <w:t xml:space="preserve"> </w:t>
      </w:r>
    </w:p>
    <w:p w14:paraId="7D31FC0E" w14:textId="425D1E07" w:rsidR="003F326D" w:rsidRDefault="003F326D" w:rsidP="00EB1F34">
      <w:pPr>
        <w:pStyle w:val="ListParagraph"/>
        <w:numPr>
          <w:ilvl w:val="0"/>
          <w:numId w:val="17"/>
        </w:numPr>
        <w:ind w:left="720"/>
      </w:pPr>
      <w:r>
        <w:t>Erosion control/soil stabilization</w:t>
      </w:r>
      <w:r w:rsidR="00CB1472">
        <w:t>—</w:t>
      </w:r>
      <w:r w:rsidR="00D2358A">
        <w:t>31%</w:t>
      </w:r>
      <w:r>
        <w:t>.</w:t>
      </w:r>
    </w:p>
    <w:p w14:paraId="019F9E06" w14:textId="0A67FFBD" w:rsidR="003F326D" w:rsidRDefault="003F326D" w:rsidP="00EB1F34">
      <w:pPr>
        <w:pStyle w:val="ListParagraph"/>
        <w:numPr>
          <w:ilvl w:val="0"/>
          <w:numId w:val="17"/>
        </w:numPr>
        <w:ind w:left="720"/>
      </w:pPr>
      <w:r>
        <w:t>Stormwater quantity and quality control</w:t>
      </w:r>
      <w:r w:rsidR="00CB1472">
        <w:t>—</w:t>
      </w:r>
      <w:r w:rsidR="00D2358A">
        <w:t>31%</w:t>
      </w:r>
      <w:r>
        <w:t>.</w:t>
      </w:r>
    </w:p>
    <w:p w14:paraId="637E063F" w14:textId="606E70F8" w:rsidR="003F326D" w:rsidRDefault="003F326D" w:rsidP="00EB1F34">
      <w:pPr>
        <w:pStyle w:val="ListParagraph"/>
        <w:numPr>
          <w:ilvl w:val="0"/>
          <w:numId w:val="17"/>
        </w:numPr>
        <w:ind w:left="720"/>
      </w:pPr>
      <w:r>
        <w:t>Soil fertility</w:t>
      </w:r>
      <w:r w:rsidR="00CB1472">
        <w:t>—</w:t>
      </w:r>
      <w:r w:rsidR="00D2358A">
        <w:t>15%</w:t>
      </w:r>
      <w:r>
        <w:t>.</w:t>
      </w:r>
    </w:p>
    <w:p w14:paraId="74C29652" w14:textId="24A00AE0" w:rsidR="003F326D" w:rsidRDefault="003F326D" w:rsidP="00EB1F34">
      <w:pPr>
        <w:pStyle w:val="ListParagraph"/>
        <w:numPr>
          <w:ilvl w:val="0"/>
          <w:numId w:val="17"/>
        </w:numPr>
        <w:ind w:left="720"/>
      </w:pPr>
      <w:r>
        <w:t>Pollination</w:t>
      </w:r>
      <w:r w:rsidR="00CB1472">
        <w:t>—</w:t>
      </w:r>
      <w:r w:rsidR="00D2358A">
        <w:t>62%</w:t>
      </w:r>
      <w:r>
        <w:t>.</w:t>
      </w:r>
    </w:p>
    <w:p w14:paraId="680DC19F" w14:textId="6892730A" w:rsidR="003F326D" w:rsidRDefault="003F326D" w:rsidP="00EB1F34">
      <w:pPr>
        <w:pStyle w:val="ListParagraph"/>
        <w:numPr>
          <w:ilvl w:val="0"/>
          <w:numId w:val="17"/>
        </w:numPr>
        <w:ind w:left="720"/>
      </w:pPr>
      <w:r>
        <w:t>Invasive species control</w:t>
      </w:r>
      <w:r w:rsidR="00CB1472">
        <w:t>—</w:t>
      </w:r>
      <w:r w:rsidR="00D2358A">
        <w:t>85%</w:t>
      </w:r>
      <w:r>
        <w:t>.</w:t>
      </w:r>
    </w:p>
    <w:p w14:paraId="72C9D816" w14:textId="5ECCAEE4" w:rsidR="003F326D" w:rsidRDefault="003F326D" w:rsidP="00EB1F34">
      <w:pPr>
        <w:pStyle w:val="ListParagraph"/>
        <w:numPr>
          <w:ilvl w:val="0"/>
          <w:numId w:val="17"/>
        </w:numPr>
        <w:ind w:left="720"/>
      </w:pPr>
      <w:r>
        <w:t>Carbon sequestration</w:t>
      </w:r>
      <w:r w:rsidR="00CB1472">
        <w:t>—</w:t>
      </w:r>
      <w:r w:rsidR="00D2358A">
        <w:t>0%</w:t>
      </w:r>
      <w:r>
        <w:t>.</w:t>
      </w:r>
    </w:p>
    <w:p w14:paraId="4473B057" w14:textId="32FE938C" w:rsidR="003F326D" w:rsidRDefault="003F326D" w:rsidP="00EB1F34">
      <w:pPr>
        <w:pStyle w:val="ListParagraph"/>
        <w:numPr>
          <w:ilvl w:val="0"/>
          <w:numId w:val="17"/>
        </w:numPr>
        <w:ind w:left="720"/>
      </w:pPr>
      <w:r>
        <w:t>Cycling and movement of nutrients, e.g., nutrient leaching</w:t>
      </w:r>
      <w:r w:rsidR="00CB1472">
        <w:t>—</w:t>
      </w:r>
      <w:r w:rsidR="00D2358A">
        <w:t>0%</w:t>
      </w:r>
      <w:r>
        <w:t>.</w:t>
      </w:r>
    </w:p>
    <w:p w14:paraId="2540C642" w14:textId="2EC5B9DF" w:rsidR="003F326D" w:rsidRDefault="003F326D" w:rsidP="00EB1F34">
      <w:pPr>
        <w:pStyle w:val="ListParagraph"/>
        <w:numPr>
          <w:ilvl w:val="0"/>
          <w:numId w:val="17"/>
        </w:numPr>
        <w:ind w:left="720"/>
      </w:pPr>
      <w:r>
        <w:t>Aesthetics</w:t>
      </w:r>
      <w:r w:rsidR="00CB1472">
        <w:t>—</w:t>
      </w:r>
      <w:r w:rsidR="00D2358A">
        <w:t>46%</w:t>
      </w:r>
      <w:r>
        <w:t>.</w:t>
      </w:r>
    </w:p>
    <w:p w14:paraId="4102A4D9" w14:textId="1F321C15" w:rsidR="003F326D" w:rsidRDefault="003F326D" w:rsidP="00EB1F34">
      <w:pPr>
        <w:pStyle w:val="ListParagraph"/>
        <w:numPr>
          <w:ilvl w:val="0"/>
          <w:numId w:val="17"/>
        </w:numPr>
        <w:ind w:left="720"/>
      </w:pPr>
      <w:r>
        <w:t>Biofuel production</w:t>
      </w:r>
      <w:r w:rsidR="00CB1472">
        <w:t>—</w:t>
      </w:r>
      <w:r w:rsidR="00D2358A">
        <w:t>8%</w:t>
      </w:r>
      <w:r>
        <w:t>.</w:t>
      </w:r>
    </w:p>
    <w:p w14:paraId="1D7AEEA1" w14:textId="65C44AAD" w:rsidR="003F326D" w:rsidRDefault="003F326D" w:rsidP="00EB1F34">
      <w:pPr>
        <w:pStyle w:val="ListParagraph"/>
        <w:numPr>
          <w:ilvl w:val="0"/>
          <w:numId w:val="17"/>
        </w:numPr>
        <w:ind w:left="720"/>
      </w:pPr>
      <w:r>
        <w:t>Wind energy collection</w:t>
      </w:r>
      <w:r w:rsidR="00CB1472">
        <w:t>—</w:t>
      </w:r>
      <w:r w:rsidR="00D2358A">
        <w:t>0%</w:t>
      </w:r>
      <w:r>
        <w:t>.</w:t>
      </w:r>
    </w:p>
    <w:p w14:paraId="10214925" w14:textId="53BA8020" w:rsidR="003F326D" w:rsidRDefault="003F326D" w:rsidP="00EB1F34">
      <w:pPr>
        <w:pStyle w:val="ListParagraph"/>
        <w:numPr>
          <w:ilvl w:val="0"/>
          <w:numId w:val="17"/>
        </w:numPr>
        <w:ind w:left="720"/>
      </w:pPr>
      <w:r>
        <w:t>Solar energy collection</w:t>
      </w:r>
      <w:r w:rsidR="00CB1472">
        <w:t>—</w:t>
      </w:r>
      <w:r w:rsidR="00D2358A">
        <w:t>0%</w:t>
      </w:r>
      <w:r>
        <w:t>.</w:t>
      </w:r>
    </w:p>
    <w:p w14:paraId="78FC63A5" w14:textId="3A3BF4E5" w:rsidR="00CC40B0" w:rsidRDefault="003F326D" w:rsidP="00EB1F34">
      <w:pPr>
        <w:pStyle w:val="ListParagraph"/>
        <w:numPr>
          <w:ilvl w:val="0"/>
          <w:numId w:val="17"/>
        </w:numPr>
        <w:ind w:left="720"/>
      </w:pPr>
      <w:r>
        <w:lastRenderedPageBreak/>
        <w:t>Other alternative uses</w:t>
      </w:r>
      <w:r w:rsidR="00CB1472">
        <w:t>—</w:t>
      </w:r>
      <w:r w:rsidR="00D2358A">
        <w:t>0%</w:t>
      </w:r>
      <w:r>
        <w:t>.</w:t>
      </w:r>
    </w:p>
    <w:p w14:paraId="3A8EA5F5" w14:textId="3F24B2C5" w:rsidR="00351FCD" w:rsidRDefault="00CB688B" w:rsidP="00BF6390">
      <w:pPr>
        <w:pStyle w:val="FHWABodyText"/>
        <w:spacing w:before="240"/>
      </w:pPr>
      <w:r>
        <w:t>The comments on the area of research included:</w:t>
      </w:r>
      <w:r w:rsidR="00351FCD" w:rsidRPr="00351FCD">
        <w:t xml:space="preserve"> </w:t>
      </w:r>
    </w:p>
    <w:p w14:paraId="5E2264EE" w14:textId="77777777" w:rsidR="00E978EE" w:rsidRPr="00E978EE" w:rsidRDefault="00E978EE" w:rsidP="00F45EDA">
      <w:pPr>
        <w:numPr>
          <w:ilvl w:val="0"/>
          <w:numId w:val="18"/>
        </w:numPr>
        <w:ind w:left="720"/>
        <w:rPr>
          <w:rFonts w:eastAsia="Times New Roman" w:cs="Times New Roman"/>
          <w:szCs w:val="24"/>
        </w:rPr>
      </w:pPr>
      <w:r w:rsidRPr="00E978EE">
        <w:rPr>
          <w:rFonts w:eastAsia="Times New Roman" w:cs="Times New Roman"/>
          <w:szCs w:val="24"/>
        </w:rPr>
        <w:t>GDOT is looking into this.</w:t>
      </w:r>
    </w:p>
    <w:p w14:paraId="6923FA12" w14:textId="77777777" w:rsidR="00E978EE" w:rsidRDefault="00E978EE" w:rsidP="00F45EDA">
      <w:pPr>
        <w:pStyle w:val="FHWABodyText"/>
        <w:numPr>
          <w:ilvl w:val="0"/>
          <w:numId w:val="18"/>
        </w:numPr>
        <w:spacing w:after="0"/>
        <w:ind w:left="720"/>
      </w:pPr>
      <w:r>
        <w:t>ITD w</w:t>
      </w:r>
      <w:r w:rsidRPr="00351FCD">
        <w:t>ould like to conduct research in this area but no funding available.</w:t>
      </w:r>
    </w:p>
    <w:p w14:paraId="243D844B" w14:textId="4CE76089" w:rsidR="00E978EE" w:rsidRPr="00351FCD" w:rsidRDefault="00E978EE" w:rsidP="00F45EDA">
      <w:pPr>
        <w:pStyle w:val="FHWABodyText"/>
        <w:numPr>
          <w:ilvl w:val="0"/>
          <w:numId w:val="18"/>
        </w:numPr>
        <w:spacing w:after="0"/>
        <w:ind w:left="720"/>
      </w:pPr>
      <w:r>
        <w:t>INDOT—</w:t>
      </w:r>
      <w:r w:rsidR="00045A06">
        <w:t>h</w:t>
      </w:r>
      <w:r w:rsidRPr="00351FCD">
        <w:t>aving this information would be useful to communicate additional benefits for reduced maintenance and the implementation of IVM.</w:t>
      </w:r>
    </w:p>
    <w:p w14:paraId="30099451" w14:textId="5744A95F" w:rsidR="00351FCD" w:rsidRDefault="00CB1472" w:rsidP="00F45EDA">
      <w:pPr>
        <w:pStyle w:val="FHWABodyText"/>
        <w:numPr>
          <w:ilvl w:val="0"/>
          <w:numId w:val="18"/>
        </w:numPr>
        <w:spacing w:after="0"/>
        <w:ind w:left="720"/>
      </w:pPr>
      <w:r>
        <w:t>MaineDOT r</w:t>
      </w:r>
      <w:r w:rsidR="00351FCD" w:rsidRPr="00351FCD">
        <w:t>elied on the Florida study</w:t>
      </w:r>
      <w:r w:rsidR="00351FCD">
        <w:t xml:space="preserve"> </w:t>
      </w:r>
      <w:r w:rsidR="00351FCD" w:rsidRPr="00CD7FA7">
        <w:t>(</w:t>
      </w:r>
      <w:r w:rsidR="009178E8" w:rsidRPr="006C72E4">
        <w:rPr>
          <w:i/>
        </w:rPr>
        <w:t>52</w:t>
      </w:r>
      <w:r w:rsidR="00351FCD" w:rsidRPr="00EB1F34">
        <w:t>)</w:t>
      </w:r>
      <w:r w:rsidR="00351FCD" w:rsidRPr="00351FCD">
        <w:t xml:space="preserve"> to support position that managed succession would result in lower cost</w:t>
      </w:r>
      <w:r w:rsidR="00351FCD">
        <w:t>.</w:t>
      </w:r>
    </w:p>
    <w:p w14:paraId="4285D757" w14:textId="5C5A2CCF" w:rsidR="00351FCD" w:rsidRDefault="00CB1472" w:rsidP="00F45EDA">
      <w:pPr>
        <w:pStyle w:val="FHWABodyText"/>
        <w:numPr>
          <w:ilvl w:val="0"/>
          <w:numId w:val="18"/>
        </w:numPr>
        <w:spacing w:after="0"/>
        <w:ind w:left="720"/>
      </w:pPr>
      <w:r>
        <w:t>MassDOT—</w:t>
      </w:r>
      <w:r w:rsidR="00351FCD" w:rsidRPr="00351FCD">
        <w:t xml:space="preserve">Not </w:t>
      </w:r>
      <w:r w:rsidR="00980413">
        <w:t>currently, but</w:t>
      </w:r>
      <w:r w:rsidR="00351FCD" w:rsidRPr="00351FCD">
        <w:t xml:space="preserve"> very interested in what other agencies are finding on this subject.</w:t>
      </w:r>
    </w:p>
    <w:p w14:paraId="478DD7A7" w14:textId="6E627371" w:rsidR="00351FCD" w:rsidRDefault="00CB1472" w:rsidP="00F45EDA">
      <w:pPr>
        <w:pStyle w:val="FHWABodyText"/>
        <w:numPr>
          <w:ilvl w:val="0"/>
          <w:numId w:val="18"/>
        </w:numPr>
        <w:spacing w:after="0"/>
        <w:ind w:left="720"/>
      </w:pPr>
      <w:r>
        <w:t>NYSDOT is</w:t>
      </w:r>
      <w:r w:rsidR="00351FCD" w:rsidRPr="00351FCD">
        <w:t xml:space="preserve"> in the planning stages for a new pollinator project.</w:t>
      </w:r>
    </w:p>
    <w:p w14:paraId="66D19B2B" w14:textId="0F31E4A3" w:rsidR="00351FCD" w:rsidRDefault="00E978EE" w:rsidP="00F45EDA">
      <w:pPr>
        <w:pStyle w:val="FHWABodyText"/>
        <w:numPr>
          <w:ilvl w:val="0"/>
          <w:numId w:val="18"/>
        </w:numPr>
        <w:spacing w:after="0"/>
        <w:ind w:left="720"/>
      </w:pPr>
      <w:r>
        <w:t>WSDOT is</w:t>
      </w:r>
      <w:r w:rsidR="00351FCD" w:rsidRPr="00351FCD">
        <w:t xml:space="preserve"> collecting data on pollinator presence in mowed vs. "native restoration" roadside areas, but current data just reflects the before condition. </w:t>
      </w:r>
      <w:r w:rsidR="00045A06">
        <w:t>C</w:t>
      </w:r>
      <w:r w:rsidR="00351FCD" w:rsidRPr="00351FCD">
        <w:t xml:space="preserve">omplete data on the restored condition </w:t>
      </w:r>
      <w:r w:rsidR="00045A06">
        <w:t>will not be available f</w:t>
      </w:r>
      <w:r>
        <w:t>or</w:t>
      </w:r>
      <w:r w:rsidR="00351FCD" w:rsidRPr="00351FCD">
        <w:t xml:space="preserve"> several years from now when native vegetation </w:t>
      </w:r>
      <w:r w:rsidR="00045A06">
        <w:t>is</w:t>
      </w:r>
      <w:r w:rsidR="00351FCD" w:rsidRPr="00351FCD">
        <w:t xml:space="preserve"> established. Data on the other areas of environmental impact is needed.</w:t>
      </w:r>
    </w:p>
    <w:p w14:paraId="6DD0F70C" w14:textId="5A82D821" w:rsidR="00E978EE" w:rsidRPr="00E978EE" w:rsidRDefault="00E978EE" w:rsidP="00F45EDA">
      <w:pPr>
        <w:numPr>
          <w:ilvl w:val="0"/>
          <w:numId w:val="18"/>
        </w:numPr>
        <w:ind w:left="720"/>
        <w:rPr>
          <w:rFonts w:eastAsia="Times New Roman" w:cs="Times New Roman"/>
          <w:szCs w:val="24"/>
        </w:rPr>
      </w:pPr>
      <w:r w:rsidRPr="00E978EE">
        <w:rPr>
          <w:rFonts w:eastAsia="Times New Roman" w:cs="Times New Roman"/>
          <w:szCs w:val="24"/>
        </w:rPr>
        <w:t>WYDOT— Yes, within context of Regional Ecosystems (i.e., Eco-Regions) per construction projects reclamation.</w:t>
      </w:r>
    </w:p>
    <w:p w14:paraId="2E797AFB" w14:textId="3B6F58E7" w:rsidR="00E30E29" w:rsidRDefault="00980413" w:rsidP="00532702">
      <w:pPr>
        <w:spacing w:before="240"/>
      </w:pPr>
      <w:r>
        <w:t>There was a broad range of answers to the question</w:t>
      </w:r>
      <w:r w:rsidR="00532702" w:rsidRPr="00532702">
        <w:t xml:space="preserve"> </w:t>
      </w:r>
      <w:r w:rsidR="00532702">
        <w:t xml:space="preserve">regarding </w:t>
      </w:r>
      <w:r w:rsidR="00532702" w:rsidRPr="00532702">
        <w:t>implement</w:t>
      </w:r>
      <w:r w:rsidR="00532702">
        <w:t>ation of</w:t>
      </w:r>
      <w:r w:rsidR="00532702" w:rsidRPr="00532702">
        <w:t xml:space="preserve"> reduced mowing protocols specifically as part of a program to accommodate roadside pollinators and other wildlife habitat conservation and/or habitat establishment</w:t>
      </w:r>
      <w:r>
        <w:t xml:space="preserve">. Four states responded that they have </w:t>
      </w:r>
      <w:r w:rsidR="0048626E">
        <w:t>not</w:t>
      </w:r>
      <w:r>
        <w:t xml:space="preserve"> implemented a</w:t>
      </w:r>
      <w:r w:rsidR="0048626E">
        <w:t xml:space="preserve">ny sort of </w:t>
      </w:r>
      <w:r>
        <w:t xml:space="preserve">reduced mowing program. </w:t>
      </w:r>
      <w:r w:rsidR="0048626E">
        <w:t xml:space="preserve">Several states indicated that reduced mowing has been part of their roadside maintenance for many years. </w:t>
      </w:r>
      <w:r w:rsidR="00AB7E17">
        <w:t xml:space="preserve">Although 48% of the states did not respond to the survey, many states have implemented reduced mowing, managed succession and programs that accommodate wildlife and pollinators. </w:t>
      </w:r>
      <w:r w:rsidR="00532702">
        <w:t>Comments from the survey participants are as follows:</w:t>
      </w:r>
    </w:p>
    <w:p w14:paraId="7F00217E" w14:textId="385F92F5" w:rsidR="00E30E29" w:rsidRDefault="00E30E29" w:rsidP="00E30E29"/>
    <w:p w14:paraId="172F1964" w14:textId="14C8FA35" w:rsidR="0048626E" w:rsidRPr="00021DE3" w:rsidRDefault="001D57A6" w:rsidP="00F45EDA">
      <w:pPr>
        <w:pStyle w:val="ListParagraph"/>
        <w:numPr>
          <w:ilvl w:val="0"/>
          <w:numId w:val="19"/>
        </w:numPr>
        <w:ind w:left="720"/>
      </w:pPr>
      <w:r w:rsidRPr="00021DE3">
        <w:t>ARDOT</w:t>
      </w:r>
      <w:r w:rsidR="0048626E" w:rsidRPr="00021DE3">
        <w:t xml:space="preserve"> is in the process of creating wildflower areas outside the clear zone for aesthetics and for pollinators.</w:t>
      </w:r>
    </w:p>
    <w:p w14:paraId="4343F5D6" w14:textId="3B53BE2A" w:rsidR="00980413" w:rsidRPr="00021DE3" w:rsidRDefault="001D57A6" w:rsidP="00F45EDA">
      <w:pPr>
        <w:pStyle w:val="ListParagraph"/>
        <w:numPr>
          <w:ilvl w:val="0"/>
          <w:numId w:val="19"/>
        </w:numPr>
        <w:ind w:left="720"/>
      </w:pPr>
      <w:r w:rsidRPr="00021DE3">
        <w:t>ADOT</w:t>
      </w:r>
      <w:r w:rsidR="0057574D" w:rsidRPr="00021DE3">
        <w:t xml:space="preserve"> </w:t>
      </w:r>
      <w:r w:rsidR="0048626E" w:rsidRPr="00021DE3">
        <w:t>encourage</w:t>
      </w:r>
      <w:r w:rsidR="0057574D" w:rsidRPr="00021DE3">
        <w:t>s</w:t>
      </w:r>
      <w:r w:rsidR="0048626E" w:rsidRPr="00021DE3">
        <w:t xml:space="preserve"> minimal mowing in areas seeded with native vegetation. </w:t>
      </w:r>
      <w:r w:rsidR="000C2E8F" w:rsidRPr="00021DE3">
        <w:t>C</w:t>
      </w:r>
      <w:r w:rsidR="0048626E" w:rsidRPr="00021DE3">
        <w:t>onstruction projects all use native seeding with seed mixes of 10-15 species selected by the biozone - 9 zones across the state. Mowing is minimal in some districts and more common in less than half.</w:t>
      </w:r>
    </w:p>
    <w:p w14:paraId="7BF29A70" w14:textId="25AE1776" w:rsidR="0048626E" w:rsidRPr="00021DE3" w:rsidRDefault="001D57A6" w:rsidP="00F45EDA">
      <w:pPr>
        <w:pStyle w:val="ListParagraph"/>
        <w:numPr>
          <w:ilvl w:val="0"/>
          <w:numId w:val="19"/>
        </w:numPr>
        <w:ind w:left="720"/>
      </w:pPr>
      <w:r w:rsidRPr="00021DE3">
        <w:t>Caltrans</w:t>
      </w:r>
      <w:r w:rsidR="0057574D" w:rsidRPr="00021DE3">
        <w:t xml:space="preserve"> is looking at reducing mowing acreage and its impact on reduction of greenhouse gas emissions.</w:t>
      </w:r>
    </w:p>
    <w:p w14:paraId="22E0A297" w14:textId="200B3528" w:rsidR="0057574D" w:rsidRPr="00021DE3" w:rsidRDefault="00D71FDD" w:rsidP="00F45EDA">
      <w:pPr>
        <w:pStyle w:val="ListParagraph"/>
        <w:numPr>
          <w:ilvl w:val="0"/>
          <w:numId w:val="19"/>
        </w:numPr>
        <w:ind w:left="720"/>
      </w:pPr>
      <w:r w:rsidRPr="00021DE3">
        <w:t>C</w:t>
      </w:r>
      <w:r w:rsidR="001D57A6" w:rsidRPr="00021DE3">
        <w:t>TDOT</w:t>
      </w:r>
      <w:r w:rsidR="0057574D" w:rsidRPr="00021DE3">
        <w:t xml:space="preserve"> seeded/planted </w:t>
      </w:r>
      <w:r w:rsidR="009040E4" w:rsidRPr="00021DE3">
        <w:t>eight</w:t>
      </w:r>
      <w:r w:rsidR="0057574D" w:rsidRPr="00021DE3">
        <w:t xml:space="preserve"> pollinator corridors throughout CT in 2017. These sites will be monitored this coming season and </w:t>
      </w:r>
      <w:r w:rsidR="00045A06">
        <w:t>with possible</w:t>
      </w:r>
      <w:r w:rsidR="0057574D" w:rsidRPr="00021DE3">
        <w:t xml:space="preserve"> future</w:t>
      </w:r>
      <w:r w:rsidR="00045A06">
        <w:t xml:space="preserve"> expansion</w:t>
      </w:r>
      <w:r w:rsidR="0057574D" w:rsidRPr="00021DE3">
        <w:t>.</w:t>
      </w:r>
    </w:p>
    <w:p w14:paraId="159894E3" w14:textId="2A2610C5" w:rsidR="0057574D" w:rsidRPr="00021DE3" w:rsidRDefault="00D71FDD" w:rsidP="00F45EDA">
      <w:pPr>
        <w:pStyle w:val="ListParagraph"/>
        <w:numPr>
          <w:ilvl w:val="0"/>
          <w:numId w:val="19"/>
        </w:numPr>
        <w:ind w:left="720"/>
      </w:pPr>
      <w:r w:rsidRPr="00021DE3">
        <w:t>F</w:t>
      </w:r>
      <w:r w:rsidR="001D57A6" w:rsidRPr="00021DE3">
        <w:t>DOT</w:t>
      </w:r>
      <w:r w:rsidR="0057574D" w:rsidRPr="00021DE3">
        <w:t xml:space="preserve"> </w:t>
      </w:r>
      <w:r w:rsidR="000C2E8F" w:rsidRPr="00021DE3">
        <w:t xml:space="preserve">reduced mowing in </w:t>
      </w:r>
      <w:r w:rsidR="0057574D" w:rsidRPr="00021DE3">
        <w:t>certain areas change from a 15</w:t>
      </w:r>
      <w:r w:rsidR="000C2E8F" w:rsidRPr="00021DE3">
        <w:t>-</w:t>
      </w:r>
      <w:r w:rsidR="0057574D" w:rsidRPr="00021DE3">
        <w:t xml:space="preserve">foot strip to </w:t>
      </w:r>
      <w:r w:rsidRPr="00021DE3">
        <w:t>an</w:t>
      </w:r>
      <w:r w:rsidR="0057574D" w:rsidRPr="00021DE3">
        <w:t xml:space="preserve"> 8-10 foot safety strip depending on time of the year and what pollinators and or flowers present.</w:t>
      </w:r>
    </w:p>
    <w:p w14:paraId="6A97372B" w14:textId="1FDE4152" w:rsidR="0057574D" w:rsidRPr="00021DE3" w:rsidRDefault="00D71FDD" w:rsidP="00F45EDA">
      <w:pPr>
        <w:pStyle w:val="ListParagraph"/>
        <w:numPr>
          <w:ilvl w:val="0"/>
          <w:numId w:val="19"/>
        </w:numPr>
        <w:ind w:left="720"/>
      </w:pPr>
      <w:r w:rsidRPr="00021DE3">
        <w:t>G</w:t>
      </w:r>
      <w:r w:rsidR="001D57A6" w:rsidRPr="00021DE3">
        <w:t>DOT</w:t>
      </w:r>
      <w:r w:rsidR="000C2E8F" w:rsidRPr="00021DE3">
        <w:t xml:space="preserve"> reduces</w:t>
      </w:r>
      <w:r w:rsidR="0057574D" w:rsidRPr="00021DE3">
        <w:t xml:space="preserve"> mowing on a </w:t>
      </w:r>
      <w:r w:rsidR="00045A06" w:rsidRPr="00021DE3">
        <w:t>short-term</w:t>
      </w:r>
      <w:r w:rsidR="0057574D" w:rsidRPr="00021DE3">
        <w:t xml:space="preserve"> basis to accommodate wildflower program.</w:t>
      </w:r>
    </w:p>
    <w:p w14:paraId="429BF7C3" w14:textId="11E6165A" w:rsidR="0057574D" w:rsidRPr="00021DE3" w:rsidRDefault="00D71FDD" w:rsidP="00F45EDA">
      <w:pPr>
        <w:pStyle w:val="ListParagraph"/>
        <w:numPr>
          <w:ilvl w:val="0"/>
          <w:numId w:val="19"/>
        </w:numPr>
        <w:ind w:left="720"/>
      </w:pPr>
      <w:r w:rsidRPr="00021DE3">
        <w:t>I</w:t>
      </w:r>
      <w:r w:rsidR="001D57A6" w:rsidRPr="00021DE3">
        <w:t>TD</w:t>
      </w:r>
      <w:r w:rsidR="0057574D" w:rsidRPr="00021DE3">
        <w:t xml:space="preserve"> </w:t>
      </w:r>
      <w:r w:rsidR="00005296" w:rsidRPr="00021DE3">
        <w:t>has a reduced mowing practice, b</w:t>
      </w:r>
      <w:r w:rsidR="0057574D" w:rsidRPr="00021DE3">
        <w:t xml:space="preserve">ut it is </w:t>
      </w:r>
      <w:r w:rsidR="00005296" w:rsidRPr="00021DE3">
        <w:t xml:space="preserve">implemented at the discretion of the </w:t>
      </w:r>
      <w:r w:rsidR="0057574D" w:rsidRPr="00021DE3">
        <w:t>district Operations Engin</w:t>
      </w:r>
      <w:r w:rsidR="00005296" w:rsidRPr="00021DE3">
        <w:t>eer</w:t>
      </w:r>
      <w:r w:rsidR="0057574D" w:rsidRPr="00021DE3">
        <w:t>.</w:t>
      </w:r>
    </w:p>
    <w:p w14:paraId="006FBFF9" w14:textId="7BDDD45A" w:rsidR="0057574D" w:rsidRPr="00021DE3" w:rsidRDefault="00D71FDD" w:rsidP="00F45EDA">
      <w:pPr>
        <w:pStyle w:val="ListParagraph"/>
        <w:numPr>
          <w:ilvl w:val="0"/>
          <w:numId w:val="19"/>
        </w:numPr>
        <w:ind w:left="720"/>
      </w:pPr>
      <w:r w:rsidRPr="00021DE3">
        <w:lastRenderedPageBreak/>
        <w:t>I</w:t>
      </w:r>
      <w:r w:rsidR="001D57A6" w:rsidRPr="00021DE3">
        <w:t>NDOT</w:t>
      </w:r>
      <w:r w:rsidR="0057574D" w:rsidRPr="00021DE3">
        <w:t xml:space="preserve"> </w:t>
      </w:r>
      <w:r w:rsidR="00005296" w:rsidRPr="00021DE3">
        <w:t xml:space="preserve">indicated that </w:t>
      </w:r>
      <w:r w:rsidR="0057574D" w:rsidRPr="00021DE3">
        <w:t xml:space="preserve">reduced mowing immediately </w:t>
      </w:r>
      <w:r w:rsidR="00005296" w:rsidRPr="00021DE3">
        <w:t xml:space="preserve">and </w:t>
      </w:r>
      <w:r w:rsidR="0057574D" w:rsidRPr="00021DE3">
        <w:t xml:space="preserve">positively impacts pollinators. </w:t>
      </w:r>
      <w:r w:rsidR="00005296" w:rsidRPr="00021DE3">
        <w:t xml:space="preserve">Further comments stated that </w:t>
      </w:r>
      <w:r w:rsidR="0057574D" w:rsidRPr="00021DE3">
        <w:t>the opinions of internal and external sources forces mow</w:t>
      </w:r>
      <w:r w:rsidR="00005296" w:rsidRPr="00021DE3">
        <w:t>ing</w:t>
      </w:r>
      <w:r w:rsidR="0057574D" w:rsidRPr="00021DE3">
        <w:t>.</w:t>
      </w:r>
    </w:p>
    <w:p w14:paraId="5FAC2CD3" w14:textId="3D9811D9" w:rsidR="0057574D" w:rsidRPr="00021DE3" w:rsidRDefault="00D71FDD" w:rsidP="00F45EDA">
      <w:pPr>
        <w:pStyle w:val="ListParagraph"/>
        <w:numPr>
          <w:ilvl w:val="0"/>
          <w:numId w:val="19"/>
        </w:numPr>
        <w:ind w:left="720"/>
      </w:pPr>
      <w:r w:rsidRPr="00021DE3">
        <w:t>K</w:t>
      </w:r>
      <w:r w:rsidR="001D57A6" w:rsidRPr="00021DE3">
        <w:t>DOT</w:t>
      </w:r>
      <w:r w:rsidR="00005296" w:rsidRPr="00021DE3">
        <w:t xml:space="preserve"> mowing practices are to m</w:t>
      </w:r>
      <w:r w:rsidR="0057574D" w:rsidRPr="00021DE3">
        <w:t xml:space="preserve">ow out only 1/4 of </w:t>
      </w:r>
      <w:r w:rsidR="00005296" w:rsidRPr="00021DE3">
        <w:t>the ROW</w:t>
      </w:r>
      <w:r w:rsidR="0057574D" w:rsidRPr="00021DE3">
        <w:t xml:space="preserve"> each year</w:t>
      </w:r>
      <w:r w:rsidR="00005296" w:rsidRPr="00021DE3">
        <w:t xml:space="preserve"> and d</w:t>
      </w:r>
      <w:r w:rsidR="0057574D" w:rsidRPr="00021DE3">
        <w:t xml:space="preserve">elay mow out until after October 1. </w:t>
      </w:r>
      <w:r w:rsidR="00045A06">
        <w:t>KDOT</w:t>
      </w:r>
      <w:r w:rsidR="00005296" w:rsidRPr="00021DE3">
        <w:t xml:space="preserve"> use</w:t>
      </w:r>
      <w:r w:rsidR="00045A06">
        <w:t>s</w:t>
      </w:r>
      <w:r w:rsidR="00005296" w:rsidRPr="00021DE3">
        <w:t xml:space="preserve"> a seed mix of</w:t>
      </w:r>
      <w:r w:rsidR="0057574D" w:rsidRPr="00021DE3">
        <w:t xml:space="preserve"> forbes and native </w:t>
      </w:r>
      <w:r w:rsidR="00005296" w:rsidRPr="00021DE3">
        <w:t xml:space="preserve">grasses </w:t>
      </w:r>
      <w:r w:rsidR="0057574D" w:rsidRPr="00021DE3">
        <w:t>for newly disturbed ground from construction activities.</w:t>
      </w:r>
    </w:p>
    <w:p w14:paraId="5A0776D7" w14:textId="1AA511FE" w:rsidR="0057574D" w:rsidRPr="00021DE3" w:rsidRDefault="00D71FDD" w:rsidP="00F45EDA">
      <w:pPr>
        <w:pStyle w:val="ListParagraph"/>
        <w:numPr>
          <w:ilvl w:val="0"/>
          <w:numId w:val="19"/>
        </w:numPr>
        <w:ind w:left="720"/>
      </w:pPr>
      <w:r w:rsidRPr="00021DE3">
        <w:t>L</w:t>
      </w:r>
      <w:r w:rsidR="001D57A6" w:rsidRPr="00021DE3">
        <w:t>ADOTD</w:t>
      </w:r>
      <w:r w:rsidR="00005296" w:rsidRPr="00021DE3">
        <w:t xml:space="preserve"> has not</w:t>
      </w:r>
      <w:r w:rsidR="0057574D" w:rsidRPr="00021DE3">
        <w:t xml:space="preserve"> implemented </w:t>
      </w:r>
      <w:r w:rsidR="00005296" w:rsidRPr="00021DE3">
        <w:t xml:space="preserve">reduced mowing </w:t>
      </w:r>
      <w:r w:rsidR="0057574D" w:rsidRPr="00021DE3">
        <w:t>yet</w:t>
      </w:r>
      <w:r w:rsidR="00005296" w:rsidRPr="00021DE3">
        <w:t>,</w:t>
      </w:r>
      <w:r w:rsidR="0057574D" w:rsidRPr="00021DE3">
        <w:t xml:space="preserve"> but </w:t>
      </w:r>
      <w:r w:rsidRPr="00021DE3">
        <w:t>has</w:t>
      </w:r>
      <w:r w:rsidR="0057574D" w:rsidRPr="00021DE3">
        <w:t xml:space="preserve"> native wildflowers and prairie </w:t>
      </w:r>
      <w:r w:rsidR="00005296" w:rsidRPr="00021DE3">
        <w:t xml:space="preserve">in </w:t>
      </w:r>
      <w:r w:rsidR="0057574D" w:rsidRPr="00021DE3">
        <w:t>test plots</w:t>
      </w:r>
      <w:r w:rsidR="00005296" w:rsidRPr="00021DE3">
        <w:t>.</w:t>
      </w:r>
    </w:p>
    <w:p w14:paraId="08B7FFDC" w14:textId="1A2FFB6E" w:rsidR="0057574D" w:rsidRPr="00021DE3" w:rsidRDefault="00D71FDD" w:rsidP="00F45EDA">
      <w:pPr>
        <w:pStyle w:val="ListParagraph"/>
        <w:numPr>
          <w:ilvl w:val="0"/>
          <w:numId w:val="19"/>
        </w:numPr>
        <w:ind w:left="720"/>
      </w:pPr>
      <w:r w:rsidRPr="00021DE3">
        <w:t>Maine</w:t>
      </w:r>
      <w:r w:rsidR="001D57A6" w:rsidRPr="00021DE3">
        <w:t>DOT</w:t>
      </w:r>
      <w:r w:rsidR="00005296" w:rsidRPr="00021DE3">
        <w:t xml:space="preserve"> </w:t>
      </w:r>
      <w:r w:rsidR="0057574D" w:rsidRPr="00021DE3">
        <w:t xml:space="preserve">reduced mowing </w:t>
      </w:r>
      <w:r w:rsidRPr="00021DE3">
        <w:t>i</w:t>
      </w:r>
      <w:r w:rsidR="0057574D" w:rsidRPr="00021DE3">
        <w:t>n 2008</w:t>
      </w:r>
      <w:r w:rsidRPr="00021DE3">
        <w:t>,</w:t>
      </w:r>
      <w:r w:rsidR="0057574D" w:rsidRPr="00021DE3">
        <w:t xml:space="preserve"> but not specifically to benefit pollinators.</w:t>
      </w:r>
    </w:p>
    <w:p w14:paraId="0BB308F0" w14:textId="55411069" w:rsidR="0057574D" w:rsidRPr="00021DE3" w:rsidRDefault="0057574D" w:rsidP="00F45EDA">
      <w:pPr>
        <w:pStyle w:val="ListParagraph"/>
        <w:numPr>
          <w:ilvl w:val="0"/>
          <w:numId w:val="19"/>
        </w:numPr>
        <w:ind w:left="720"/>
      </w:pPr>
      <w:r w:rsidRPr="00021DE3">
        <w:t>M</w:t>
      </w:r>
      <w:r w:rsidR="001D57A6" w:rsidRPr="00021DE3">
        <w:t>DDOT</w:t>
      </w:r>
      <w:r w:rsidR="00005296" w:rsidRPr="00021DE3">
        <w:t xml:space="preserve"> </w:t>
      </w:r>
      <w:r w:rsidRPr="00021DE3">
        <w:t xml:space="preserve">reduced mowing prior to pollinators becoming an issue. </w:t>
      </w:r>
      <w:r w:rsidR="00005296" w:rsidRPr="00021DE3">
        <w:t>Th</w:t>
      </w:r>
      <w:r w:rsidR="00D71FDD" w:rsidRPr="00021DE3">
        <w:t>is</w:t>
      </w:r>
      <w:r w:rsidRPr="00021DE3">
        <w:t xml:space="preserve"> was done to save money. Reduced mowing has resulted in increases of pollinators on roadsides.</w:t>
      </w:r>
    </w:p>
    <w:p w14:paraId="28578988" w14:textId="36774451" w:rsidR="0057574D" w:rsidRPr="00021DE3" w:rsidRDefault="00D71FDD" w:rsidP="00F45EDA">
      <w:pPr>
        <w:pStyle w:val="ListParagraph"/>
        <w:numPr>
          <w:ilvl w:val="0"/>
          <w:numId w:val="19"/>
        </w:numPr>
        <w:ind w:left="720"/>
      </w:pPr>
      <w:r w:rsidRPr="00021DE3">
        <w:t>Mass</w:t>
      </w:r>
      <w:r w:rsidR="001D57A6" w:rsidRPr="00021DE3">
        <w:t>DOT</w:t>
      </w:r>
      <w:r w:rsidR="00005296" w:rsidRPr="00021DE3">
        <w:t xml:space="preserve"> ha</w:t>
      </w:r>
      <w:r w:rsidR="0057574D" w:rsidRPr="00021DE3">
        <w:t>s a pilot effort by some of the district offices to identify locations for reduced mowing. These are typically marked with a No Mow or Limited Mow sign.</w:t>
      </w:r>
    </w:p>
    <w:p w14:paraId="37059DCE" w14:textId="02E49694" w:rsidR="0057574D" w:rsidRPr="00021DE3" w:rsidRDefault="00D71FDD" w:rsidP="00F45EDA">
      <w:pPr>
        <w:pStyle w:val="ListParagraph"/>
        <w:numPr>
          <w:ilvl w:val="0"/>
          <w:numId w:val="19"/>
        </w:numPr>
        <w:ind w:left="720"/>
      </w:pPr>
      <w:r w:rsidRPr="00021DE3">
        <w:t>M</w:t>
      </w:r>
      <w:r w:rsidR="001D57A6" w:rsidRPr="00021DE3">
        <w:t>IDOT</w:t>
      </w:r>
      <w:r w:rsidR="0057574D" w:rsidRPr="00021DE3">
        <w:t xml:space="preserve"> reduced mowing per state legislation to reduce cost and create habitat for ground nesting birds.</w:t>
      </w:r>
    </w:p>
    <w:p w14:paraId="30D4AF6B" w14:textId="4EF030EF" w:rsidR="0057574D" w:rsidRPr="00021DE3" w:rsidRDefault="0057574D" w:rsidP="00F45EDA">
      <w:pPr>
        <w:pStyle w:val="ListParagraph"/>
        <w:numPr>
          <w:ilvl w:val="0"/>
          <w:numId w:val="19"/>
        </w:numPr>
        <w:ind w:left="720"/>
      </w:pPr>
      <w:r w:rsidRPr="00021DE3">
        <w:t>M</w:t>
      </w:r>
      <w:r w:rsidR="001D57A6" w:rsidRPr="00021DE3">
        <w:t>oDOT</w:t>
      </w:r>
      <w:r w:rsidR="00005296" w:rsidRPr="00021DE3">
        <w:t xml:space="preserve"> </w:t>
      </w:r>
      <w:r w:rsidRPr="00021DE3">
        <w:t xml:space="preserve">reduced </w:t>
      </w:r>
      <w:r w:rsidR="00005296" w:rsidRPr="00021DE3">
        <w:t xml:space="preserve">their </w:t>
      </w:r>
      <w:r w:rsidRPr="00021DE3">
        <w:t xml:space="preserve">mowing the late </w:t>
      </w:r>
      <w:r w:rsidR="00D71FDD" w:rsidRPr="00021DE3">
        <w:t>19</w:t>
      </w:r>
      <w:r w:rsidRPr="00021DE3">
        <w:t xml:space="preserve">80s. Generally, urban areas are mowed more than rural areas. Majority of mowing is </w:t>
      </w:r>
      <w:r w:rsidR="00045A06">
        <w:t>one</w:t>
      </w:r>
      <w:r w:rsidRPr="00021DE3">
        <w:t xml:space="preserve"> or </w:t>
      </w:r>
      <w:r w:rsidR="00045A06">
        <w:t>two</w:t>
      </w:r>
      <w:r w:rsidRPr="00021DE3">
        <w:t xml:space="preserve"> passes from the shoulder.</w:t>
      </w:r>
    </w:p>
    <w:p w14:paraId="79E0744B" w14:textId="2B861631" w:rsidR="0057574D" w:rsidRDefault="001D57A6" w:rsidP="00F45EDA">
      <w:pPr>
        <w:pStyle w:val="ListParagraph"/>
        <w:numPr>
          <w:ilvl w:val="0"/>
          <w:numId w:val="19"/>
        </w:numPr>
        <w:ind w:left="720"/>
      </w:pPr>
      <w:r w:rsidRPr="00021DE3">
        <w:t>NYSDOT</w:t>
      </w:r>
      <w:r w:rsidR="0057574D" w:rsidRPr="00021DE3">
        <w:t xml:space="preserve"> conducted a pollinator pilot project with modified mowing protocols on a 6</w:t>
      </w:r>
      <w:r w:rsidR="009040E4" w:rsidRPr="00021DE3">
        <w:t>-</w:t>
      </w:r>
      <w:r w:rsidR="0057574D" w:rsidRPr="00021DE3">
        <w:t>mile segment</w:t>
      </w:r>
      <w:r w:rsidR="0057574D">
        <w:t xml:space="preserve"> of RT 390. </w:t>
      </w:r>
      <w:r w:rsidR="00005296">
        <w:t>The</w:t>
      </w:r>
      <w:r w:rsidR="0057574D">
        <w:t xml:space="preserve"> current mowing guidelines also stress adjusting mowing frequencies to accommodate ground nesting birds.</w:t>
      </w:r>
    </w:p>
    <w:p w14:paraId="47FF0FA1" w14:textId="4118EE3D" w:rsidR="000C2E8F" w:rsidRPr="00021DE3" w:rsidRDefault="000C2E8F" w:rsidP="00EB1F34">
      <w:pPr>
        <w:pStyle w:val="ListParagraph"/>
        <w:numPr>
          <w:ilvl w:val="0"/>
          <w:numId w:val="19"/>
        </w:numPr>
        <w:ind w:left="720"/>
      </w:pPr>
      <w:r w:rsidRPr="00021DE3">
        <w:t>O</w:t>
      </w:r>
      <w:r w:rsidR="001D57A6" w:rsidRPr="00021DE3">
        <w:t>DOT</w:t>
      </w:r>
      <w:r w:rsidR="00005296" w:rsidRPr="00021DE3">
        <w:t xml:space="preserve"> has</w:t>
      </w:r>
      <w:r w:rsidRPr="00021DE3">
        <w:t xml:space="preserve"> a strong program designed to accommodate roadside pollinators and other wildlife. </w:t>
      </w:r>
      <w:r w:rsidR="00005296" w:rsidRPr="00021DE3">
        <w:t>Their</w:t>
      </w:r>
      <w:r w:rsidRPr="00021DE3">
        <w:t xml:space="preserve"> research project developed </w:t>
      </w:r>
      <w:r w:rsidR="00FB59FA" w:rsidRPr="00021DE3">
        <w:t>the</w:t>
      </w:r>
      <w:r w:rsidRPr="00021DE3">
        <w:t xml:space="preserve"> pollinator program</w:t>
      </w:r>
      <w:r w:rsidR="00FB59FA" w:rsidRPr="00021DE3">
        <w:t xml:space="preserve"> </w:t>
      </w:r>
      <w:r w:rsidR="00FB59FA" w:rsidRPr="00EB1F34">
        <w:t>(</w:t>
      </w:r>
      <w:r w:rsidR="00D841E6" w:rsidRPr="006C72E4">
        <w:rPr>
          <w:i/>
        </w:rPr>
        <w:t>6</w:t>
      </w:r>
      <w:r w:rsidR="008C5D49">
        <w:rPr>
          <w:i/>
        </w:rPr>
        <w:t>4</w:t>
      </w:r>
      <w:r w:rsidR="00FB59FA" w:rsidRPr="00EB1F34">
        <w:t>).</w:t>
      </w:r>
      <w:r w:rsidR="00FB59FA" w:rsidRPr="00021DE3">
        <w:t xml:space="preserve"> The DOT also has</w:t>
      </w:r>
      <w:r w:rsidRPr="00021DE3">
        <w:t xml:space="preserve"> partnership with Pheasants Forever to provide guidance on pollinator habitat establishment.</w:t>
      </w:r>
      <w:r w:rsidR="009178E8" w:rsidRPr="009178E8">
        <w:t xml:space="preserve"> </w:t>
      </w:r>
    </w:p>
    <w:p w14:paraId="5C9E8EA6" w14:textId="00D8BD4D" w:rsidR="000C2E8F" w:rsidRPr="00021DE3" w:rsidRDefault="000C2E8F" w:rsidP="00F45EDA">
      <w:pPr>
        <w:pStyle w:val="ListParagraph"/>
        <w:numPr>
          <w:ilvl w:val="0"/>
          <w:numId w:val="19"/>
        </w:numPr>
        <w:ind w:left="720"/>
      </w:pPr>
      <w:r w:rsidRPr="00021DE3">
        <w:t>P</w:t>
      </w:r>
      <w:r w:rsidR="009040E4" w:rsidRPr="00021DE3">
        <w:t>enn</w:t>
      </w:r>
      <w:r w:rsidR="001D57A6" w:rsidRPr="00021DE3">
        <w:t>DOT</w:t>
      </w:r>
      <w:r w:rsidR="00FB59FA" w:rsidRPr="00021DE3">
        <w:t xml:space="preserve"> incorporated a reduced mowing policy into their Maintenance Manual (</w:t>
      </w:r>
      <w:r w:rsidR="00D841E6" w:rsidRPr="006C72E4">
        <w:rPr>
          <w:i/>
        </w:rPr>
        <w:t>6</w:t>
      </w:r>
      <w:r w:rsidR="008C5D49">
        <w:rPr>
          <w:i/>
        </w:rPr>
        <w:t>5</w:t>
      </w:r>
      <w:r w:rsidR="00FB59FA" w:rsidRPr="00021DE3">
        <w:t xml:space="preserve">) years ago due to budget shortages and found that it provides pollinator benefits if incorporated. </w:t>
      </w:r>
      <w:r w:rsidRPr="00021DE3">
        <w:t xml:space="preserve">There is only a voluntary effort if district/county managers want it. </w:t>
      </w:r>
    </w:p>
    <w:p w14:paraId="769B2DA1" w14:textId="2128BB9C" w:rsidR="000C2E8F" w:rsidRPr="00021DE3" w:rsidRDefault="000C2E8F" w:rsidP="00F45EDA">
      <w:pPr>
        <w:pStyle w:val="ListParagraph"/>
        <w:numPr>
          <w:ilvl w:val="0"/>
          <w:numId w:val="19"/>
        </w:numPr>
        <w:ind w:left="720"/>
      </w:pPr>
      <w:r w:rsidRPr="00021DE3">
        <w:t>U</w:t>
      </w:r>
      <w:r w:rsidR="001D57A6" w:rsidRPr="00021DE3">
        <w:t>DOT</w:t>
      </w:r>
      <w:r w:rsidR="00FB59FA" w:rsidRPr="00021DE3">
        <w:t xml:space="preserve"> is</w:t>
      </w:r>
      <w:r w:rsidRPr="00021DE3">
        <w:t xml:space="preserve"> current</w:t>
      </w:r>
      <w:r w:rsidR="00FB59FA" w:rsidRPr="00021DE3">
        <w:t xml:space="preserve">ly </w:t>
      </w:r>
      <w:r w:rsidRPr="00021DE3">
        <w:t>discussing pollinator habitat mowing reductions as long as the safety aspects are maintained.</w:t>
      </w:r>
    </w:p>
    <w:p w14:paraId="2477178D" w14:textId="011942D4" w:rsidR="000C2E8F" w:rsidRPr="00021DE3" w:rsidRDefault="000C2E8F" w:rsidP="00F45EDA">
      <w:pPr>
        <w:pStyle w:val="ListParagraph"/>
        <w:numPr>
          <w:ilvl w:val="0"/>
          <w:numId w:val="19"/>
        </w:numPr>
        <w:ind w:left="720"/>
      </w:pPr>
      <w:r w:rsidRPr="00021DE3">
        <w:t>V</w:t>
      </w:r>
      <w:r w:rsidR="00045A06">
        <w:t>T</w:t>
      </w:r>
      <w:r w:rsidR="001D57A6" w:rsidRPr="00021DE3">
        <w:t>rans</w:t>
      </w:r>
      <w:r w:rsidRPr="00021DE3">
        <w:t xml:space="preserve"> considered many competing interests in drafting </w:t>
      </w:r>
      <w:r w:rsidR="00D71FDD" w:rsidRPr="00021DE3">
        <w:t>their</w:t>
      </w:r>
      <w:r w:rsidRPr="00021DE3">
        <w:t xml:space="preserve"> Mowing BMP. </w:t>
      </w:r>
      <w:r w:rsidR="00D71FDD" w:rsidRPr="00021DE3">
        <w:t>This includes increasing and improving pollinator habitat on VTrans-managed ROW.</w:t>
      </w:r>
    </w:p>
    <w:p w14:paraId="0BE64E4D" w14:textId="5B466CE0" w:rsidR="000C2E8F" w:rsidRPr="00021DE3" w:rsidRDefault="009040E4" w:rsidP="00F45EDA">
      <w:pPr>
        <w:pStyle w:val="ListParagraph"/>
        <w:numPr>
          <w:ilvl w:val="0"/>
          <w:numId w:val="19"/>
        </w:numPr>
        <w:ind w:left="720"/>
      </w:pPr>
      <w:r w:rsidRPr="008C5D49">
        <w:t>W</w:t>
      </w:r>
      <w:r w:rsidR="001D57A6" w:rsidRPr="008C5D49">
        <w:t>SDOT</w:t>
      </w:r>
      <w:r w:rsidRPr="008C5D49">
        <w:t xml:space="preserve"> </w:t>
      </w:r>
      <w:r w:rsidR="000C2E8F" w:rsidRPr="008C5D49">
        <w:t>WA-Ref. the attached Proposed Agency Policy for Reduced Mowing and 11/25/15 briefing paper. TES</w:t>
      </w:r>
      <w:r w:rsidR="000C2E8F" w:rsidRPr="00021DE3">
        <w:t xml:space="preserve"> guidance specifies mowing timing windows in key locations.</w:t>
      </w:r>
    </w:p>
    <w:p w14:paraId="1F25030B" w14:textId="29237F93" w:rsidR="000C2E8F" w:rsidRPr="00021DE3" w:rsidRDefault="009040E4" w:rsidP="00F45EDA">
      <w:pPr>
        <w:pStyle w:val="ListParagraph"/>
        <w:numPr>
          <w:ilvl w:val="0"/>
          <w:numId w:val="19"/>
        </w:numPr>
        <w:ind w:left="720"/>
      </w:pPr>
      <w:r w:rsidRPr="00021DE3">
        <w:t>Wis</w:t>
      </w:r>
      <w:r w:rsidR="001D57A6" w:rsidRPr="00021DE3">
        <w:t>DOT</w:t>
      </w:r>
      <w:r w:rsidR="000C2E8F" w:rsidRPr="00021DE3">
        <w:t xml:space="preserve"> has a small 20</w:t>
      </w:r>
      <w:r w:rsidRPr="00021DE3">
        <w:t>-</w:t>
      </w:r>
      <w:r w:rsidR="000C2E8F" w:rsidRPr="00021DE3">
        <w:t>mile pollinator pilot project on STH 26 in Dodge, Jefferson</w:t>
      </w:r>
      <w:r w:rsidRPr="00021DE3">
        <w:t>, and</w:t>
      </w:r>
      <w:r w:rsidR="000C2E8F" w:rsidRPr="00021DE3">
        <w:t xml:space="preserve"> Rock Counties. WisDOT is working in partnership with </w:t>
      </w:r>
      <w:r w:rsidRPr="00021DE3">
        <w:t>the</w:t>
      </w:r>
      <w:r w:rsidR="000C2E8F" w:rsidRPr="00021DE3">
        <w:t xml:space="preserve"> county highway partners. The first year</w:t>
      </w:r>
      <w:r w:rsidRPr="00021DE3">
        <w:t>,</w:t>
      </w:r>
      <w:r w:rsidR="000C2E8F" w:rsidRPr="00021DE3">
        <w:t xml:space="preserve"> 2017</w:t>
      </w:r>
      <w:r w:rsidRPr="00021DE3">
        <w:t>,</w:t>
      </w:r>
      <w:r w:rsidR="000C2E8F" w:rsidRPr="00021DE3">
        <w:t xml:space="preserve"> was developing the partnership and program. In the </w:t>
      </w:r>
      <w:r w:rsidR="00045A06" w:rsidRPr="00021DE3">
        <w:t>field,</w:t>
      </w:r>
      <w:r w:rsidR="000C2E8F" w:rsidRPr="00021DE3">
        <w:t xml:space="preserve"> the once</w:t>
      </w:r>
      <w:r w:rsidRPr="00021DE3">
        <w:t>-</w:t>
      </w:r>
      <w:r w:rsidR="000C2E8F" w:rsidRPr="00021DE3">
        <w:t>a</w:t>
      </w:r>
      <w:r w:rsidRPr="00021DE3">
        <w:t>-</w:t>
      </w:r>
      <w:r w:rsidR="000C2E8F" w:rsidRPr="00021DE3">
        <w:t xml:space="preserve">season roadside mowing was delayed to late </w:t>
      </w:r>
      <w:r w:rsidRPr="00021DE3">
        <w:t>f</w:t>
      </w:r>
      <w:r w:rsidR="000C2E8F" w:rsidRPr="00021DE3">
        <w:t xml:space="preserve">all (after the majority of the pollinators were no longer in the area). Plans </w:t>
      </w:r>
      <w:r w:rsidRPr="00021DE3">
        <w:t>are currently in development for 2018</w:t>
      </w:r>
      <w:r w:rsidR="000C2E8F" w:rsidRPr="00021DE3">
        <w:t>.</w:t>
      </w:r>
    </w:p>
    <w:p w14:paraId="03FBE6D1" w14:textId="2382F086" w:rsidR="000C2E8F" w:rsidRDefault="009040E4" w:rsidP="00F45EDA">
      <w:pPr>
        <w:pStyle w:val="ListParagraph"/>
        <w:numPr>
          <w:ilvl w:val="0"/>
          <w:numId w:val="19"/>
        </w:numPr>
        <w:ind w:left="720"/>
      </w:pPr>
      <w:r w:rsidRPr="00021DE3">
        <w:t>W</w:t>
      </w:r>
      <w:r w:rsidR="001D57A6" w:rsidRPr="00021DE3">
        <w:t>YDOT</w:t>
      </w:r>
      <w:r>
        <w:t xml:space="preserve"> uses ta</w:t>
      </w:r>
      <w:r w:rsidR="000C2E8F" w:rsidRPr="000C2E8F">
        <w:t>rgeted mowing to reduce large g</w:t>
      </w:r>
      <w:r>
        <w:t>ame/ vehicle collisions in the clear zone.</w:t>
      </w:r>
    </w:p>
    <w:p w14:paraId="3F07B6D2" w14:textId="4B374F0B" w:rsidR="00874BFB" w:rsidRDefault="000E563C" w:rsidP="00EB1F34">
      <w:pPr>
        <w:pStyle w:val="NCHRPParagraph"/>
        <w:spacing w:before="240"/>
      </w:pPr>
      <w:r>
        <w:t>Of the</w:t>
      </w:r>
      <w:r w:rsidR="00532702">
        <w:t xml:space="preserve"> states </w:t>
      </w:r>
      <w:r>
        <w:t xml:space="preserve">that </w:t>
      </w:r>
      <w:r w:rsidR="00532702">
        <w:t>have implements various programs for pollinators and wildlife accommodation</w:t>
      </w:r>
      <w:r>
        <w:t xml:space="preserve">, the researchers want to know if the DOT has conducted some sort of </w:t>
      </w:r>
      <w:r w:rsidR="00532702">
        <w:t>research or have performance measurements for this activity.</w:t>
      </w:r>
      <w:r w:rsidR="00874BFB">
        <w:t xml:space="preserve"> </w:t>
      </w:r>
      <w:r>
        <w:t xml:space="preserve">There were 23 responses to this question. </w:t>
      </w:r>
      <w:r w:rsidR="00874BFB">
        <w:t xml:space="preserve">Eight states said they have not conducted any research. </w:t>
      </w:r>
      <w:r w:rsidR="00505471">
        <w:t xml:space="preserve">The majority of states are </w:t>
      </w:r>
      <w:r w:rsidR="00505471">
        <w:lastRenderedPageBreak/>
        <w:t xml:space="preserve">very interested in such data to </w:t>
      </w:r>
      <w:r w:rsidR="00EB2147">
        <w:t>“</w:t>
      </w:r>
      <w:r w:rsidR="00EB2147" w:rsidRPr="00EB2147">
        <w:t>bolster the argument</w:t>
      </w:r>
      <w:r w:rsidR="00EB2147">
        <w:t>” for</w:t>
      </w:r>
      <w:r w:rsidR="00505471">
        <w:t xml:space="preserve"> their respective programs. </w:t>
      </w:r>
      <w:r w:rsidR="00874BFB">
        <w:t>Other comments include:</w:t>
      </w:r>
    </w:p>
    <w:p w14:paraId="17FAFAEE" w14:textId="77777777" w:rsidR="00EB2147" w:rsidRPr="00EB2147" w:rsidRDefault="00EB2147" w:rsidP="00F45EDA">
      <w:pPr>
        <w:pStyle w:val="ListParagraph"/>
        <w:numPr>
          <w:ilvl w:val="0"/>
          <w:numId w:val="31"/>
        </w:numPr>
        <w:spacing w:before="240"/>
        <w:ind w:left="720"/>
        <w:rPr>
          <w:rFonts w:cs="Times New Roman"/>
          <w:color w:val="000000"/>
          <w:szCs w:val="24"/>
        </w:rPr>
      </w:pPr>
      <w:r w:rsidRPr="00EB2147">
        <w:rPr>
          <w:rFonts w:cs="Times New Roman"/>
          <w:color w:val="000000"/>
          <w:szCs w:val="24"/>
        </w:rPr>
        <w:t>ARDOT—Yes.</w:t>
      </w:r>
    </w:p>
    <w:p w14:paraId="78655598" w14:textId="77777777" w:rsidR="00EB2147" w:rsidRPr="00EB2147" w:rsidRDefault="00EB2147" w:rsidP="00F45EDA">
      <w:pPr>
        <w:pStyle w:val="ListParagraph"/>
        <w:numPr>
          <w:ilvl w:val="0"/>
          <w:numId w:val="31"/>
        </w:numPr>
        <w:ind w:left="720"/>
        <w:rPr>
          <w:rFonts w:cs="Times New Roman"/>
          <w:color w:val="000000"/>
          <w:szCs w:val="24"/>
        </w:rPr>
      </w:pPr>
      <w:r w:rsidRPr="00EB2147">
        <w:rPr>
          <w:rFonts w:cs="Times New Roman"/>
          <w:color w:val="000000"/>
          <w:szCs w:val="24"/>
        </w:rPr>
        <w:t>Caltrans has an internal effort to encourage pollinators is in progress, but development is not yet complete.</w:t>
      </w:r>
    </w:p>
    <w:p w14:paraId="43E01556" w14:textId="2D7B8B9C" w:rsidR="00EB2147" w:rsidRPr="00EB2147" w:rsidRDefault="00EB2147" w:rsidP="00F45EDA">
      <w:pPr>
        <w:pStyle w:val="ListParagraph"/>
        <w:numPr>
          <w:ilvl w:val="0"/>
          <w:numId w:val="31"/>
        </w:numPr>
        <w:ind w:left="720"/>
        <w:rPr>
          <w:rFonts w:cs="Times New Roman"/>
          <w:color w:val="000000"/>
          <w:szCs w:val="24"/>
        </w:rPr>
      </w:pPr>
      <w:r w:rsidRPr="00EB2147">
        <w:rPr>
          <w:rFonts w:cs="Times New Roman"/>
          <w:color w:val="000000"/>
          <w:szCs w:val="24"/>
        </w:rPr>
        <w:t xml:space="preserve">CTDOT referenced the Pollinator Corridors chapter in </w:t>
      </w:r>
      <w:r w:rsidRPr="00EB2147">
        <w:rPr>
          <w:rFonts w:cs="Times New Roman"/>
          <w:i/>
          <w:color w:val="000000"/>
          <w:szCs w:val="24"/>
        </w:rPr>
        <w:t>Connecticut Department of Transportation Vegetation Management Guidelines</w:t>
      </w:r>
      <w:r w:rsidRPr="00EB2147">
        <w:rPr>
          <w:rFonts w:cs="Times New Roman"/>
          <w:color w:val="000000"/>
          <w:szCs w:val="24"/>
        </w:rPr>
        <w:t xml:space="preserve"> </w:t>
      </w:r>
      <w:r w:rsidRPr="00EB1F34">
        <w:rPr>
          <w:rFonts w:cs="Times New Roman"/>
          <w:color w:val="000000"/>
          <w:szCs w:val="24"/>
        </w:rPr>
        <w:t>(</w:t>
      </w:r>
      <w:r w:rsidR="00D841E6" w:rsidRPr="006C72E4">
        <w:rPr>
          <w:rFonts w:cs="Times New Roman"/>
          <w:i/>
          <w:color w:val="000000"/>
          <w:szCs w:val="24"/>
        </w:rPr>
        <w:t>6</w:t>
      </w:r>
      <w:r w:rsidR="00767814">
        <w:rPr>
          <w:rFonts w:cs="Times New Roman"/>
          <w:i/>
          <w:color w:val="000000"/>
          <w:szCs w:val="24"/>
        </w:rPr>
        <w:t>6</w:t>
      </w:r>
      <w:r w:rsidRPr="00EB2147">
        <w:rPr>
          <w:rFonts w:cs="Times New Roman"/>
          <w:color w:val="000000"/>
          <w:szCs w:val="24"/>
        </w:rPr>
        <w:t>).</w:t>
      </w:r>
    </w:p>
    <w:p w14:paraId="3575C0D6" w14:textId="118B1CFA" w:rsidR="00EB2147" w:rsidRPr="00EB2147" w:rsidRDefault="00EB2147" w:rsidP="00F45EDA">
      <w:pPr>
        <w:pStyle w:val="ListParagraph"/>
        <w:numPr>
          <w:ilvl w:val="0"/>
          <w:numId w:val="31"/>
        </w:numPr>
        <w:ind w:left="720"/>
        <w:rPr>
          <w:rFonts w:cs="Times New Roman"/>
          <w:color w:val="000000"/>
          <w:szCs w:val="24"/>
        </w:rPr>
      </w:pPr>
      <w:r w:rsidRPr="00EB2147">
        <w:rPr>
          <w:rFonts w:cs="Times New Roman"/>
          <w:color w:val="000000"/>
          <w:szCs w:val="24"/>
        </w:rPr>
        <w:t xml:space="preserve">FDOT has very limited </w:t>
      </w:r>
      <w:r>
        <w:rPr>
          <w:rFonts w:cs="Times New Roman"/>
          <w:color w:val="000000"/>
          <w:szCs w:val="24"/>
        </w:rPr>
        <w:t>research</w:t>
      </w:r>
      <w:r w:rsidRPr="00EB2147">
        <w:rPr>
          <w:rFonts w:cs="Times New Roman"/>
          <w:color w:val="000000"/>
          <w:szCs w:val="24"/>
        </w:rPr>
        <w:t>.</w:t>
      </w:r>
    </w:p>
    <w:p w14:paraId="146E1A70" w14:textId="77777777" w:rsidR="00EB2147" w:rsidRPr="00EB2147" w:rsidRDefault="00EB2147" w:rsidP="00F45EDA">
      <w:pPr>
        <w:pStyle w:val="ListParagraph"/>
        <w:numPr>
          <w:ilvl w:val="0"/>
          <w:numId w:val="31"/>
        </w:numPr>
        <w:ind w:left="720"/>
        <w:rPr>
          <w:rFonts w:cs="Times New Roman"/>
          <w:color w:val="000000"/>
          <w:szCs w:val="24"/>
        </w:rPr>
      </w:pPr>
      <w:r w:rsidRPr="00EB2147">
        <w:rPr>
          <w:rFonts w:cs="Times New Roman"/>
          <w:color w:val="000000"/>
          <w:szCs w:val="24"/>
        </w:rPr>
        <w:t>GDOT is considering this research.</w:t>
      </w:r>
    </w:p>
    <w:p w14:paraId="65F7F767" w14:textId="77777777" w:rsidR="00EB2147" w:rsidRPr="00EB2147" w:rsidRDefault="00EB2147" w:rsidP="00F45EDA">
      <w:pPr>
        <w:pStyle w:val="ListParagraph"/>
        <w:numPr>
          <w:ilvl w:val="0"/>
          <w:numId w:val="31"/>
        </w:numPr>
        <w:ind w:left="720"/>
        <w:rPr>
          <w:rFonts w:cs="Times New Roman"/>
          <w:color w:val="000000"/>
          <w:szCs w:val="24"/>
        </w:rPr>
      </w:pPr>
      <w:r w:rsidRPr="00EB2147">
        <w:rPr>
          <w:rFonts w:cs="Times New Roman"/>
          <w:color w:val="000000"/>
          <w:szCs w:val="24"/>
        </w:rPr>
        <w:t>LADOTD— Pollinator habitat is becoming more of a topic in recent discussions.</w:t>
      </w:r>
    </w:p>
    <w:p w14:paraId="7F63C06F" w14:textId="3A87CE6D" w:rsidR="00874BFB" w:rsidRDefault="00874BFB" w:rsidP="00F45EDA">
      <w:pPr>
        <w:pStyle w:val="NCHRPParagraph"/>
        <w:numPr>
          <w:ilvl w:val="0"/>
          <w:numId w:val="31"/>
        </w:numPr>
        <w:ind w:left="720"/>
      </w:pPr>
      <w:r>
        <w:t>MaineDOT</w:t>
      </w:r>
      <w:r w:rsidRPr="00874BFB">
        <w:t xml:space="preserve"> conducted research on pollinators in roadside environments last year. The report should be completed very soon. The surveys were conducted by entomologists from the University of Maine, Orono</w:t>
      </w:r>
      <w:r w:rsidR="00505471">
        <w:t>.</w:t>
      </w:r>
    </w:p>
    <w:p w14:paraId="47FD723E" w14:textId="77777777" w:rsidR="00EB2147" w:rsidRPr="00EB2147" w:rsidRDefault="00EB2147" w:rsidP="00F45EDA">
      <w:pPr>
        <w:pStyle w:val="ListParagraph"/>
        <w:numPr>
          <w:ilvl w:val="0"/>
          <w:numId w:val="31"/>
        </w:numPr>
        <w:ind w:left="720"/>
        <w:rPr>
          <w:rFonts w:cs="Times New Roman"/>
          <w:color w:val="000000"/>
          <w:szCs w:val="24"/>
        </w:rPr>
      </w:pPr>
      <w:r w:rsidRPr="00EB2147">
        <w:rPr>
          <w:rFonts w:cs="Times New Roman"/>
          <w:color w:val="000000"/>
          <w:szCs w:val="24"/>
        </w:rPr>
        <w:t>MDDOT has ongoing 3-year research project looking into improving pollinator habitat by either annual dormant mowing or selective herbicide spraying. The report expected in 2020.</w:t>
      </w:r>
    </w:p>
    <w:p w14:paraId="645C6881" w14:textId="255FB9F9" w:rsidR="00505471" w:rsidRDefault="00505471" w:rsidP="00F45EDA">
      <w:pPr>
        <w:pStyle w:val="NCHRPParagraph"/>
        <w:numPr>
          <w:ilvl w:val="0"/>
          <w:numId w:val="31"/>
        </w:numPr>
        <w:ind w:left="720"/>
      </w:pPr>
      <w:r>
        <w:t>MassDOT is interested in efforts by other agencies.</w:t>
      </w:r>
    </w:p>
    <w:p w14:paraId="17F32B9D" w14:textId="77777777" w:rsidR="00EB2147" w:rsidRPr="00EB2147" w:rsidRDefault="00EB2147" w:rsidP="00F45EDA">
      <w:pPr>
        <w:pStyle w:val="ListParagraph"/>
        <w:numPr>
          <w:ilvl w:val="0"/>
          <w:numId w:val="31"/>
        </w:numPr>
        <w:ind w:left="720"/>
        <w:rPr>
          <w:rFonts w:cs="Times New Roman"/>
          <w:color w:val="000000"/>
          <w:szCs w:val="24"/>
        </w:rPr>
      </w:pPr>
      <w:r w:rsidRPr="00EB2147">
        <w:rPr>
          <w:rFonts w:cs="Times New Roman"/>
          <w:color w:val="000000"/>
          <w:szCs w:val="24"/>
        </w:rPr>
        <w:t>MIDOT—Yes, Michigan State University is researching the effects of mowing, reduced mowing, and not mowing on milkweed.</w:t>
      </w:r>
    </w:p>
    <w:p w14:paraId="11EC834A" w14:textId="7400414E" w:rsidR="00505471" w:rsidRDefault="00505471" w:rsidP="00F45EDA">
      <w:pPr>
        <w:pStyle w:val="NCHRPParagraph"/>
        <w:numPr>
          <w:ilvl w:val="0"/>
          <w:numId w:val="31"/>
        </w:numPr>
        <w:ind w:left="720"/>
      </w:pPr>
      <w:r>
        <w:t>NYSDOT has</w:t>
      </w:r>
      <w:r w:rsidRPr="00505471">
        <w:t xml:space="preserve"> an overview of the pilot project </w:t>
      </w:r>
      <w:r>
        <w:t>located at:</w:t>
      </w:r>
      <w:r w:rsidRPr="00505471">
        <w:t xml:space="preserve"> </w:t>
      </w:r>
      <w:hyperlink r:id="rId35" w:history="1">
        <w:r w:rsidRPr="00C53F02">
          <w:rPr>
            <w:rStyle w:val="Hyperlink"/>
          </w:rPr>
          <w:t>https://www.dot.ny.gov/regional-offices/region4/other-topics/pollinator-project</w:t>
        </w:r>
      </w:hyperlink>
      <w:r>
        <w:t xml:space="preserve">. </w:t>
      </w:r>
    </w:p>
    <w:p w14:paraId="496C8D74" w14:textId="77777777" w:rsidR="00EB2147" w:rsidRDefault="00EB2147" w:rsidP="00F45EDA">
      <w:pPr>
        <w:pStyle w:val="NCHRPParagraph"/>
        <w:numPr>
          <w:ilvl w:val="0"/>
          <w:numId w:val="31"/>
        </w:numPr>
        <w:ind w:left="720"/>
      </w:pPr>
      <w:r>
        <w:t>ODOT has ongoing performance measures on their projects.</w:t>
      </w:r>
    </w:p>
    <w:p w14:paraId="5B21D065" w14:textId="77777777" w:rsidR="00EB2147" w:rsidRPr="00EB2147" w:rsidRDefault="00EB2147" w:rsidP="00F45EDA">
      <w:pPr>
        <w:pStyle w:val="ListParagraph"/>
        <w:numPr>
          <w:ilvl w:val="0"/>
          <w:numId w:val="31"/>
        </w:numPr>
        <w:ind w:left="720"/>
        <w:rPr>
          <w:rFonts w:cs="Times New Roman"/>
          <w:color w:val="000000"/>
          <w:szCs w:val="24"/>
        </w:rPr>
      </w:pPr>
      <w:r w:rsidRPr="00EB2147">
        <w:rPr>
          <w:rFonts w:cs="Times New Roman"/>
          <w:color w:val="000000"/>
          <w:szCs w:val="24"/>
        </w:rPr>
        <w:t>PennDOT—Penn State research has provided information on common milkweed and impacts of various herbicides.</w:t>
      </w:r>
    </w:p>
    <w:p w14:paraId="05ABCB41" w14:textId="77777777" w:rsidR="00EB2147" w:rsidRPr="00EB2147" w:rsidRDefault="00EB2147" w:rsidP="00F45EDA">
      <w:pPr>
        <w:pStyle w:val="ListParagraph"/>
        <w:numPr>
          <w:ilvl w:val="0"/>
          <w:numId w:val="31"/>
        </w:numPr>
        <w:ind w:left="720"/>
        <w:rPr>
          <w:rFonts w:cs="Times New Roman"/>
          <w:color w:val="000000"/>
          <w:szCs w:val="24"/>
        </w:rPr>
      </w:pPr>
      <w:r w:rsidRPr="00EB2147">
        <w:rPr>
          <w:rFonts w:cs="Times New Roman"/>
          <w:color w:val="000000"/>
          <w:szCs w:val="24"/>
        </w:rPr>
        <w:t>UDOT is looking into this.</w:t>
      </w:r>
    </w:p>
    <w:p w14:paraId="1D908D5F" w14:textId="00A32307" w:rsidR="00505471" w:rsidRDefault="00505471" w:rsidP="00F45EDA">
      <w:pPr>
        <w:pStyle w:val="NCHRPParagraph"/>
        <w:numPr>
          <w:ilvl w:val="0"/>
          <w:numId w:val="31"/>
        </w:numPr>
        <w:ind w:left="720"/>
      </w:pPr>
      <w:r>
        <w:t>WSDOT</w:t>
      </w:r>
      <w:r w:rsidRPr="00505471">
        <w:t xml:space="preserve"> </w:t>
      </w:r>
      <w:r>
        <w:t>has</w:t>
      </w:r>
      <w:r w:rsidRPr="00505471">
        <w:t xml:space="preserve"> conducted a series of baseline transects for pollinator presence in a various roadside locations throughout the state, including areas where native restoration is being created through new construction or by maintenance operations. These transects will be monitor</w:t>
      </w:r>
      <w:r>
        <w:t>ed</w:t>
      </w:r>
      <w:r w:rsidRPr="00505471">
        <w:t xml:space="preserve"> over a number of years. We also have "before" costs and levels of maintenance in formerly mowed areas.</w:t>
      </w:r>
    </w:p>
    <w:p w14:paraId="75F09DEE" w14:textId="4AB98922" w:rsidR="00505471" w:rsidRDefault="00505471" w:rsidP="00F45EDA">
      <w:pPr>
        <w:pStyle w:val="NCHRPParagraph"/>
        <w:numPr>
          <w:ilvl w:val="0"/>
          <w:numId w:val="31"/>
        </w:numPr>
        <w:ind w:left="720"/>
      </w:pPr>
      <w:r>
        <w:t>WisDOT</w:t>
      </w:r>
      <w:r w:rsidRPr="00505471">
        <w:t xml:space="preserve"> </w:t>
      </w:r>
      <w:r>
        <w:t>stated that n</w:t>
      </w:r>
      <w:r w:rsidRPr="00505471">
        <w:t>o research has been conducted</w:t>
      </w:r>
      <w:r>
        <w:t>, but p</w:t>
      </w:r>
      <w:r w:rsidRPr="00505471">
        <w:t>erformance measures are being considered.</w:t>
      </w:r>
    </w:p>
    <w:p w14:paraId="5801EEF0" w14:textId="043AAB2E" w:rsidR="00A075BD" w:rsidRDefault="000E563C" w:rsidP="000E563C">
      <w:pPr>
        <w:spacing w:before="240"/>
      </w:pPr>
      <w:r>
        <w:t xml:space="preserve">One of the critical issues for some states is the attraction of wildlife to roadside vegetation. Researchers wanted to know if the DOT has </w:t>
      </w:r>
      <w:r w:rsidRPr="000E563C">
        <w:t xml:space="preserve">conducted research/performance measurement regarding the association between changes in mowing protocols and wildlife incidents </w:t>
      </w:r>
      <w:r w:rsidR="00AB7E17">
        <w:t xml:space="preserve">There were 19 responses to this question and 16 of these were some form of no. </w:t>
      </w:r>
      <w:r w:rsidR="00A075BD">
        <w:t>the concerns seen throughout the literature and other DOT documents is the large wildlife collision issue. The responses include the following:</w:t>
      </w:r>
    </w:p>
    <w:p w14:paraId="56AAF0C0" w14:textId="77777777" w:rsidR="00021DE3" w:rsidRPr="00021DE3" w:rsidRDefault="00A075BD" w:rsidP="00EB1F34">
      <w:pPr>
        <w:pStyle w:val="ListParagraph"/>
        <w:numPr>
          <w:ilvl w:val="0"/>
          <w:numId w:val="20"/>
        </w:numPr>
        <w:spacing w:before="240"/>
        <w:ind w:left="720"/>
      </w:pPr>
      <w:r w:rsidRPr="00021DE3">
        <w:t>Maine</w:t>
      </w:r>
      <w:r w:rsidR="00021DE3" w:rsidRPr="00021DE3">
        <w:t>DOT</w:t>
      </w:r>
      <w:r w:rsidRPr="00021DE3">
        <w:t xml:space="preserve"> studied trends since beginning tree clearing along the interstate system in areas of high moose crashes. We have watched trends for the past 10 years in crash data. Moose crashes are on a continual down trend, but deer crashes are rising over the same period. Difficult to say it is due in either case to increasing the distance to the tree line. </w:t>
      </w:r>
    </w:p>
    <w:p w14:paraId="56C26E7E" w14:textId="20890DE1" w:rsidR="00021DE3" w:rsidRPr="00021DE3" w:rsidRDefault="00021DE3" w:rsidP="00F45EDA">
      <w:pPr>
        <w:pStyle w:val="ListParagraph"/>
        <w:numPr>
          <w:ilvl w:val="0"/>
          <w:numId w:val="20"/>
        </w:numPr>
        <w:ind w:left="720"/>
      </w:pPr>
      <w:r w:rsidRPr="00021DE3">
        <w:t>TxDOT has seen no difference in the number of roadkills.</w:t>
      </w:r>
    </w:p>
    <w:p w14:paraId="5D6202F1" w14:textId="456D64BD" w:rsidR="00021DE3" w:rsidRPr="00021DE3" w:rsidRDefault="00A075BD" w:rsidP="00F45EDA">
      <w:pPr>
        <w:pStyle w:val="ListParagraph"/>
        <w:numPr>
          <w:ilvl w:val="0"/>
          <w:numId w:val="20"/>
        </w:numPr>
        <w:ind w:left="720"/>
      </w:pPr>
      <w:r w:rsidRPr="00021DE3">
        <w:lastRenderedPageBreak/>
        <w:t>W</w:t>
      </w:r>
      <w:r w:rsidR="00021DE3" w:rsidRPr="00021DE3">
        <w:t>SDOT</w:t>
      </w:r>
      <w:r w:rsidRPr="00021DE3">
        <w:t xml:space="preserve"> stated that adjustments to mowing patterns for increase wildlife visibility in known high accident locations are documented in the Area IRVM Plans. WSDOT is tracking roadkill data, but has not compared with areas being treated with reduced mowing. </w:t>
      </w:r>
    </w:p>
    <w:p w14:paraId="1950E08A" w14:textId="3C7A9517" w:rsidR="00021DE3" w:rsidRPr="00021DE3" w:rsidRDefault="00021DE3" w:rsidP="00F45EDA">
      <w:pPr>
        <w:pStyle w:val="ListParagraph"/>
        <w:numPr>
          <w:ilvl w:val="0"/>
          <w:numId w:val="20"/>
        </w:numPr>
        <w:ind w:left="720"/>
      </w:pPr>
      <w:r w:rsidRPr="00021DE3">
        <w:t>WYDOT gets their collision data from the Highway Safety Segment Reports derived from Accident Reports (WYDOT)</w:t>
      </w:r>
      <w:r>
        <w:t xml:space="preserve"> </w:t>
      </w:r>
      <w:r w:rsidRPr="00021DE3">
        <w:t>Planning Division.</w:t>
      </w:r>
    </w:p>
    <w:p w14:paraId="5BCD401A" w14:textId="77777777" w:rsidR="00A075BD" w:rsidRDefault="00A075BD" w:rsidP="00021DE3">
      <w:pPr>
        <w:ind w:left="720" w:firstLine="0"/>
      </w:pPr>
    </w:p>
    <w:p w14:paraId="4649B869" w14:textId="2FC76BC6" w:rsidR="00A075BD" w:rsidRDefault="000E563C" w:rsidP="000E563C">
      <w:pPr>
        <w:pStyle w:val="NCHRPParagraph"/>
      </w:pPr>
      <w:r>
        <w:t xml:space="preserve">Determining if and where managed succession should occur requires consideration of many criteria. The states that implemented a level of managed succession were asked what </w:t>
      </w:r>
      <w:r w:rsidR="007630C6">
        <w:t>lead their</w:t>
      </w:r>
      <w:r>
        <w:t xml:space="preserve"> decision-making. </w:t>
      </w:r>
      <w:r w:rsidR="00A075BD">
        <w:t xml:space="preserve">Only </w:t>
      </w:r>
      <w:r w:rsidR="00C748CC">
        <w:t>seven</w:t>
      </w:r>
      <w:r w:rsidR="00A075BD">
        <w:t xml:space="preserve"> states selected from the choices below. Of these, </w:t>
      </w:r>
      <w:r w:rsidR="00C748CC">
        <w:t>roadway context and roadway classification ranked highest. Roadway geometry, adjacent land use, access point and local agreements ranked equally.</w:t>
      </w:r>
    </w:p>
    <w:p w14:paraId="714D82C0" w14:textId="161535C5" w:rsidR="00C748CC" w:rsidRDefault="00C748CC" w:rsidP="00F45EDA">
      <w:pPr>
        <w:pStyle w:val="ListParagraph"/>
        <w:numPr>
          <w:ilvl w:val="0"/>
          <w:numId w:val="21"/>
        </w:numPr>
        <w:spacing w:before="240"/>
        <w:ind w:left="720"/>
      </w:pPr>
      <w:r>
        <w:t>Roadway context, e.g., urban, suburban, rural</w:t>
      </w:r>
      <w:r w:rsidR="00357DD4">
        <w:t>—86%.</w:t>
      </w:r>
      <w:r>
        <w:t xml:space="preserve"> </w:t>
      </w:r>
    </w:p>
    <w:p w14:paraId="152F196C" w14:textId="59AE79B9" w:rsidR="00C748CC" w:rsidRDefault="00C748CC" w:rsidP="00F45EDA">
      <w:pPr>
        <w:pStyle w:val="ListParagraph"/>
        <w:numPr>
          <w:ilvl w:val="0"/>
          <w:numId w:val="21"/>
        </w:numPr>
        <w:ind w:left="720"/>
      </w:pPr>
      <w:r>
        <w:t>Roadway classification</w:t>
      </w:r>
      <w:r w:rsidR="00357DD4">
        <w:t>—71%.</w:t>
      </w:r>
      <w:r>
        <w:t xml:space="preserve"> </w:t>
      </w:r>
    </w:p>
    <w:p w14:paraId="5CEEFD2B" w14:textId="069B0954" w:rsidR="00C748CC" w:rsidRDefault="00C748CC" w:rsidP="00F45EDA">
      <w:pPr>
        <w:pStyle w:val="ListParagraph"/>
        <w:numPr>
          <w:ilvl w:val="0"/>
          <w:numId w:val="21"/>
        </w:numPr>
        <w:ind w:left="720"/>
      </w:pPr>
      <w:r>
        <w:t>Roadway geometry</w:t>
      </w:r>
      <w:r w:rsidR="00357DD4">
        <w:t>—43%.</w:t>
      </w:r>
      <w:r>
        <w:t xml:space="preserve"> </w:t>
      </w:r>
    </w:p>
    <w:p w14:paraId="4C6E4689" w14:textId="18D2AD80" w:rsidR="00C748CC" w:rsidRDefault="00C748CC" w:rsidP="00F45EDA">
      <w:pPr>
        <w:pStyle w:val="ListParagraph"/>
        <w:numPr>
          <w:ilvl w:val="0"/>
          <w:numId w:val="21"/>
        </w:numPr>
        <w:ind w:left="720"/>
      </w:pPr>
      <w:r>
        <w:t>Adjacent land use</w:t>
      </w:r>
      <w:r w:rsidR="00357DD4">
        <w:t>—43%.</w:t>
      </w:r>
    </w:p>
    <w:p w14:paraId="3B2B7386" w14:textId="499BD7DD" w:rsidR="00C748CC" w:rsidRDefault="00C748CC" w:rsidP="00F45EDA">
      <w:pPr>
        <w:pStyle w:val="ListParagraph"/>
        <w:numPr>
          <w:ilvl w:val="0"/>
          <w:numId w:val="21"/>
        </w:numPr>
        <w:ind w:left="720"/>
      </w:pPr>
      <w:r>
        <w:t>Number of access points, e.g., driveways, sidewalks</w:t>
      </w:r>
      <w:r w:rsidR="00357DD4">
        <w:t>—43%.</w:t>
      </w:r>
      <w:r>
        <w:t xml:space="preserve"> </w:t>
      </w:r>
    </w:p>
    <w:p w14:paraId="3285C058" w14:textId="30A0B235" w:rsidR="00C748CC" w:rsidRDefault="00C748CC" w:rsidP="00F45EDA">
      <w:pPr>
        <w:pStyle w:val="ListParagraph"/>
        <w:numPr>
          <w:ilvl w:val="0"/>
          <w:numId w:val="21"/>
        </w:numPr>
        <w:ind w:left="720"/>
      </w:pPr>
      <w:r>
        <w:t>Pedestrian/bicycle usage</w:t>
      </w:r>
      <w:r w:rsidR="00357DD4">
        <w:t>—14%</w:t>
      </w:r>
      <w:r>
        <w:t xml:space="preserve"> </w:t>
      </w:r>
    </w:p>
    <w:p w14:paraId="21558450" w14:textId="1C45C8F7" w:rsidR="00C748CC" w:rsidRPr="00A075BD" w:rsidRDefault="00C748CC" w:rsidP="00F45EDA">
      <w:pPr>
        <w:pStyle w:val="ListParagraph"/>
        <w:numPr>
          <w:ilvl w:val="0"/>
          <w:numId w:val="21"/>
        </w:numPr>
        <w:ind w:left="720"/>
      </w:pPr>
      <w:r>
        <w:t>Local agency resolution/agreement</w:t>
      </w:r>
      <w:r w:rsidR="00357DD4">
        <w:t>—43%.</w:t>
      </w:r>
    </w:p>
    <w:p w14:paraId="5064F6A3" w14:textId="15E9015D" w:rsidR="00980413" w:rsidRDefault="00980413" w:rsidP="00E30E29"/>
    <w:p w14:paraId="26E6122C" w14:textId="7B02D1AF" w:rsidR="00980413" w:rsidRDefault="00C748CC" w:rsidP="00E30E29">
      <w:r>
        <w:t>The</w:t>
      </w:r>
      <w:r w:rsidR="00357DD4">
        <w:t xml:space="preserve">se are the </w:t>
      </w:r>
      <w:r>
        <w:t>comments received</w:t>
      </w:r>
      <w:r w:rsidR="00357DD4">
        <w:t>.</w:t>
      </w:r>
      <w:r>
        <w:t xml:space="preserve"> </w:t>
      </w:r>
    </w:p>
    <w:p w14:paraId="13C41E8C" w14:textId="77777777" w:rsidR="00C748CC" w:rsidRDefault="00C748CC" w:rsidP="00E30E29"/>
    <w:p w14:paraId="0C83A52E" w14:textId="77777777" w:rsidR="00EF5D71" w:rsidRDefault="00EF5D71" w:rsidP="00F45EDA">
      <w:pPr>
        <w:pStyle w:val="ListParagraph"/>
        <w:numPr>
          <w:ilvl w:val="0"/>
          <w:numId w:val="22"/>
        </w:numPr>
        <w:ind w:left="720"/>
      </w:pPr>
      <w:r w:rsidRPr="00EF5D71">
        <w:t xml:space="preserve">ADOT’s seed mixes for construction projects are tailored to a near road mix (lower stature), a mix for beyond the clear zone, and a mix for wetter areas such as drainage basins and adjacent to washes/riparian areas. Other mixes may be created as needed for some of the situations above but no formal protocol. Development is on a project-by-project basis. </w:t>
      </w:r>
    </w:p>
    <w:p w14:paraId="154C9B7A" w14:textId="49603FFD" w:rsidR="00EF5D71" w:rsidRDefault="00EF5D71" w:rsidP="00F45EDA">
      <w:pPr>
        <w:pStyle w:val="ListParagraph"/>
        <w:numPr>
          <w:ilvl w:val="0"/>
          <w:numId w:val="22"/>
        </w:numPr>
        <w:ind w:left="720"/>
      </w:pPr>
      <w:r>
        <w:t>MDDOT indicated that a</w:t>
      </w:r>
      <w:r w:rsidRPr="00C748CC">
        <w:t xml:space="preserve">ll appropriate areas outside the clear zone are planted or managed as forest </w:t>
      </w:r>
      <w:r>
        <w:t>so the Agency can</w:t>
      </w:r>
      <w:r w:rsidRPr="00C748CC">
        <w:t xml:space="preserve"> meet TMDL goals.</w:t>
      </w:r>
    </w:p>
    <w:p w14:paraId="330DEA7E" w14:textId="29E6FFBF" w:rsidR="00C748CC" w:rsidRDefault="00C748CC" w:rsidP="00F45EDA">
      <w:pPr>
        <w:pStyle w:val="ListParagraph"/>
        <w:numPr>
          <w:ilvl w:val="0"/>
          <w:numId w:val="22"/>
        </w:numPr>
        <w:ind w:left="720"/>
      </w:pPr>
      <w:r w:rsidRPr="00C748CC">
        <w:t xml:space="preserve">Pennsylvania Department of Conservation and Natural Resources has administered timber sales on PennDOT limited access right of ways when they have a timber sale on nearby state </w:t>
      </w:r>
      <w:r w:rsidR="00045A06" w:rsidRPr="00C748CC">
        <w:t>forestland</w:t>
      </w:r>
      <w:r w:rsidRPr="00C748CC">
        <w:t>.</w:t>
      </w:r>
      <w:r>
        <w:t xml:space="preserve"> </w:t>
      </w:r>
    </w:p>
    <w:p w14:paraId="6FCDF8B3" w14:textId="54C3C81D" w:rsidR="00C93A6E" w:rsidRDefault="00C748CC" w:rsidP="00F45EDA">
      <w:pPr>
        <w:pStyle w:val="ListParagraph"/>
        <w:numPr>
          <w:ilvl w:val="0"/>
          <w:numId w:val="22"/>
        </w:numPr>
        <w:ind w:left="720"/>
      </w:pPr>
      <w:r>
        <w:t>V</w:t>
      </w:r>
      <w:r w:rsidR="00021DE3">
        <w:t>Trans</w:t>
      </w:r>
      <w:r>
        <w:t xml:space="preserve"> stated that s</w:t>
      </w:r>
      <w:r w:rsidRPr="00C748CC">
        <w:t xml:space="preserve">afety dictates </w:t>
      </w:r>
      <w:r>
        <w:t>their</w:t>
      </w:r>
      <w:r w:rsidRPr="00C748CC">
        <w:t xml:space="preserve"> actions</w:t>
      </w:r>
    </w:p>
    <w:p w14:paraId="6359958F" w14:textId="163A14C1" w:rsidR="00C748CC" w:rsidRDefault="003C649D" w:rsidP="00F45EDA">
      <w:pPr>
        <w:pStyle w:val="ListParagraph"/>
        <w:numPr>
          <w:ilvl w:val="0"/>
          <w:numId w:val="22"/>
        </w:numPr>
        <w:ind w:left="720"/>
      </w:pPr>
      <w:r>
        <w:t>W</w:t>
      </w:r>
      <w:r w:rsidR="00021DE3">
        <w:t>SDOT</w:t>
      </w:r>
      <w:r>
        <w:t xml:space="preserve"> stated that l</w:t>
      </w:r>
      <w:r w:rsidR="00C748CC" w:rsidRPr="00C748CC">
        <w:t>ocal arrangements and multi-year plans are documented in the Area IRVM Plans.</w:t>
      </w:r>
    </w:p>
    <w:p w14:paraId="384423B1" w14:textId="6FA522A0" w:rsidR="003C649D" w:rsidRDefault="007630C6" w:rsidP="007630C6">
      <w:pPr>
        <w:spacing w:before="240"/>
      </w:pPr>
      <w:r>
        <w:t xml:space="preserve">Reduced mowing and managed succession are relatively new concepts for the public. Change usually requires some public outreach to educate the public regarding why DOT procedures are occurring. </w:t>
      </w:r>
      <w:r w:rsidR="003C649D">
        <w:t>Of the 26 responses, 16 indicated that their transportation agency does not engage in public outreach regarding vegetation management. Those with some sort of outreach and/or stakeholder participation had the following comments.</w:t>
      </w:r>
    </w:p>
    <w:p w14:paraId="6B51E3E7" w14:textId="64A806B3" w:rsidR="00EB2147" w:rsidRDefault="00EB2147" w:rsidP="00F45EDA">
      <w:pPr>
        <w:pStyle w:val="ListParagraph"/>
        <w:numPr>
          <w:ilvl w:val="0"/>
          <w:numId w:val="23"/>
        </w:numPr>
        <w:tabs>
          <w:tab w:val="left" w:pos="720"/>
        </w:tabs>
        <w:spacing w:before="240"/>
        <w:ind w:left="720"/>
      </w:pPr>
      <w:r w:rsidRPr="00EB2147">
        <w:t xml:space="preserve">CTDOT has been publicizing the </w:t>
      </w:r>
      <w:r w:rsidRPr="00EB2147">
        <w:rPr>
          <w:i/>
        </w:rPr>
        <w:t>Vegetation Management Guidelines</w:t>
      </w:r>
      <w:r>
        <w:t xml:space="preserve"> (</w:t>
      </w:r>
      <w:r w:rsidR="00D841E6" w:rsidRPr="006C72E4">
        <w:rPr>
          <w:i/>
        </w:rPr>
        <w:t>6</w:t>
      </w:r>
      <w:r w:rsidR="00767814">
        <w:rPr>
          <w:i/>
        </w:rPr>
        <w:t>6</w:t>
      </w:r>
      <w:r w:rsidRPr="00EB1F34">
        <w:t>)</w:t>
      </w:r>
      <w:r w:rsidRPr="00EB2147">
        <w:t xml:space="preserve"> and various aspects of it via the website (ct.gov/dot), meetings with Audubon Societies, plant / </w:t>
      </w:r>
      <w:r w:rsidRPr="00EB2147">
        <w:lastRenderedPageBreak/>
        <w:t>pollinator working groups, and recently, testimony to the Environment Committee in a legislative meeting.</w:t>
      </w:r>
    </w:p>
    <w:p w14:paraId="4735FE6C" w14:textId="77777777" w:rsidR="00EB2147" w:rsidRPr="00EB2147" w:rsidRDefault="00EB2147" w:rsidP="00F45EDA">
      <w:pPr>
        <w:pStyle w:val="ListParagraph"/>
        <w:numPr>
          <w:ilvl w:val="0"/>
          <w:numId w:val="23"/>
        </w:numPr>
        <w:tabs>
          <w:tab w:val="left" w:pos="720"/>
        </w:tabs>
        <w:ind w:left="720"/>
      </w:pPr>
      <w:r w:rsidRPr="00EB2147">
        <w:t>FDOT has district POCs that are available to the public and go speak on behalf of the department.</w:t>
      </w:r>
    </w:p>
    <w:p w14:paraId="5D8207C9" w14:textId="14EC7428" w:rsidR="00EB2147" w:rsidRDefault="00EB2147" w:rsidP="00F45EDA">
      <w:pPr>
        <w:pStyle w:val="ListParagraph"/>
        <w:numPr>
          <w:ilvl w:val="0"/>
          <w:numId w:val="23"/>
        </w:numPr>
        <w:tabs>
          <w:tab w:val="left" w:pos="720"/>
        </w:tabs>
        <w:ind w:left="720"/>
      </w:pPr>
      <w:r w:rsidRPr="00EB2147">
        <w:t>GDOT releases information through the GDOT Communications Office.</w:t>
      </w:r>
    </w:p>
    <w:p w14:paraId="38A30D8E" w14:textId="77777777" w:rsidR="00EB2147" w:rsidRPr="00EB2147" w:rsidRDefault="00EB2147" w:rsidP="00F45EDA">
      <w:pPr>
        <w:pStyle w:val="ListParagraph"/>
        <w:numPr>
          <w:ilvl w:val="0"/>
          <w:numId w:val="23"/>
        </w:numPr>
        <w:tabs>
          <w:tab w:val="left" w:pos="720"/>
        </w:tabs>
        <w:ind w:left="720"/>
      </w:pPr>
      <w:r w:rsidRPr="00EB2147">
        <w:t>INDOT does outreach upon invitation to interested groups. They would like to see more open and highlighted efforts demonstrating the effectiveness of the changes.</w:t>
      </w:r>
    </w:p>
    <w:p w14:paraId="735D6DE8" w14:textId="77777777" w:rsidR="00EB2147" w:rsidRDefault="00EB2147" w:rsidP="00F45EDA">
      <w:pPr>
        <w:pStyle w:val="ListParagraph"/>
        <w:numPr>
          <w:ilvl w:val="0"/>
          <w:numId w:val="23"/>
        </w:numPr>
        <w:tabs>
          <w:tab w:val="left" w:pos="720"/>
        </w:tabs>
        <w:spacing w:before="240"/>
        <w:ind w:left="720"/>
      </w:pPr>
      <w:r>
        <w:t>MaineDOT uses news media reports, and working with local communities.</w:t>
      </w:r>
    </w:p>
    <w:p w14:paraId="624E5E28" w14:textId="77777777" w:rsidR="00EB2147" w:rsidRDefault="00EB2147" w:rsidP="00F45EDA">
      <w:pPr>
        <w:pStyle w:val="ListParagraph"/>
        <w:numPr>
          <w:ilvl w:val="0"/>
          <w:numId w:val="23"/>
        </w:numPr>
        <w:tabs>
          <w:tab w:val="left" w:pos="720"/>
        </w:tabs>
        <w:spacing w:before="240"/>
        <w:ind w:left="720"/>
      </w:pPr>
      <w:r>
        <w:t>NYSDOT stated their outreach is not specifically for managed succession, but developed talking points for mowing limits, and also placed signs for the pollinator pilot project.</w:t>
      </w:r>
    </w:p>
    <w:p w14:paraId="160B8B65" w14:textId="2704859C" w:rsidR="00EB2147" w:rsidRPr="00EB2147" w:rsidRDefault="003C649D" w:rsidP="00F45EDA">
      <w:pPr>
        <w:pStyle w:val="ListParagraph"/>
        <w:numPr>
          <w:ilvl w:val="0"/>
          <w:numId w:val="23"/>
        </w:numPr>
        <w:tabs>
          <w:tab w:val="left" w:pos="720"/>
        </w:tabs>
        <w:ind w:left="720"/>
      </w:pPr>
      <w:r w:rsidRPr="003C649D">
        <w:t>PennDOT participates in developing the State Pollinator Management Plan and the State Invasive Species Management Plan.</w:t>
      </w:r>
    </w:p>
    <w:p w14:paraId="7D1B79B8" w14:textId="1ED01B4F" w:rsidR="0043266F" w:rsidRPr="00EB1F34" w:rsidRDefault="00EB2147" w:rsidP="00F45EDA">
      <w:pPr>
        <w:pStyle w:val="ListParagraph"/>
        <w:numPr>
          <w:ilvl w:val="0"/>
          <w:numId w:val="23"/>
        </w:numPr>
        <w:tabs>
          <w:tab w:val="left" w:pos="720"/>
        </w:tabs>
        <w:spacing w:before="240"/>
        <w:ind w:left="720"/>
      </w:pPr>
      <w:r w:rsidRPr="00EB1F34">
        <w:t>TxDOT</w:t>
      </w:r>
      <w:r w:rsidR="00D4141C" w:rsidRPr="00CD7FA7">
        <w:t>—</w:t>
      </w:r>
      <w:r w:rsidR="00D4141C" w:rsidRPr="00EB1F34">
        <w:t>We have set these areas up many years ago.</w:t>
      </w:r>
    </w:p>
    <w:p w14:paraId="1DEF662F" w14:textId="63C6E439" w:rsidR="003C649D" w:rsidRDefault="003C649D" w:rsidP="00F45EDA">
      <w:pPr>
        <w:pStyle w:val="ListParagraph"/>
        <w:numPr>
          <w:ilvl w:val="0"/>
          <w:numId w:val="23"/>
        </w:numPr>
        <w:tabs>
          <w:tab w:val="left" w:pos="720"/>
        </w:tabs>
        <w:ind w:left="720"/>
      </w:pPr>
      <w:r>
        <w:t>V</w:t>
      </w:r>
      <w:r w:rsidR="00021DE3">
        <w:t>Trans</w:t>
      </w:r>
      <w:r w:rsidRPr="003C649D">
        <w:t xml:space="preserve"> involve</w:t>
      </w:r>
      <w:r w:rsidR="00021DE3">
        <w:t>s</w:t>
      </w:r>
      <w:r w:rsidRPr="003C649D">
        <w:t xml:space="preserve"> many external stakeholders primarily from sister state agencies</w:t>
      </w:r>
      <w:r w:rsidR="00021DE3">
        <w:t>,</w:t>
      </w:r>
      <w:r w:rsidRPr="003C649D">
        <w:t xml:space="preserve"> but have collaborated with general public and monarch interest groups on our mowing BMP.</w:t>
      </w:r>
    </w:p>
    <w:p w14:paraId="226D6E53" w14:textId="7C0D2CC8" w:rsidR="003C649D" w:rsidRDefault="003C649D" w:rsidP="00F45EDA">
      <w:pPr>
        <w:pStyle w:val="ListParagraph"/>
        <w:numPr>
          <w:ilvl w:val="0"/>
          <w:numId w:val="23"/>
        </w:numPr>
        <w:tabs>
          <w:tab w:val="left" w:pos="720"/>
        </w:tabs>
        <w:ind w:left="720"/>
      </w:pPr>
      <w:r w:rsidRPr="003C649D">
        <w:t xml:space="preserve">WSDOT invites outside input on the contents of Area IRVM Plans and </w:t>
      </w:r>
      <w:r w:rsidR="00021DE3">
        <w:t>a</w:t>
      </w:r>
      <w:r w:rsidRPr="003C649D">
        <w:t>djust</w:t>
      </w:r>
      <w:r w:rsidR="00021DE3">
        <w:t>s</w:t>
      </w:r>
      <w:r w:rsidRPr="003C649D">
        <w:t xml:space="preserve"> plans based on local interest where possible. In the coming years there will be a need to do additional public education and engagement in supporting native restoration over mowing.</w:t>
      </w:r>
    </w:p>
    <w:p w14:paraId="29BD6054" w14:textId="26E7A951" w:rsidR="003877DE" w:rsidRPr="003877DE" w:rsidRDefault="007630C6" w:rsidP="007630C6">
      <w:pPr>
        <w:spacing w:before="240"/>
      </w:pPr>
      <w:r>
        <w:t xml:space="preserve">Changes within an institution can be challenging. </w:t>
      </w:r>
      <w:r w:rsidR="003877DE">
        <w:t>The purpose of this question was to see the lev</w:t>
      </w:r>
      <w:r>
        <w:t>el of difficulty agencies face</w:t>
      </w:r>
      <w:r w:rsidR="003877DE">
        <w:t xml:space="preserve"> when implementing changes in roadside vegetation management practices. Of those 26 states responding, 63% indicated there are institutional obstacles.</w:t>
      </w:r>
      <w:r w:rsidR="0052353F">
        <w:t xml:space="preserve"> The most common comment is negative public opinion regarding the aesthetics of a less frequently mowed roadside.</w:t>
      </w:r>
      <w:r w:rsidR="00D4141C">
        <w:t xml:space="preserve"> The NYSDOT </w:t>
      </w:r>
      <w:r w:rsidR="00E62BE2">
        <w:t>summarized it concisely stating that it is a complex issue.</w:t>
      </w:r>
    </w:p>
    <w:p w14:paraId="39FA1480" w14:textId="77777777" w:rsidR="00E62BE2" w:rsidRPr="00E62BE2" w:rsidRDefault="00E62BE2" w:rsidP="00F45EDA">
      <w:pPr>
        <w:pStyle w:val="ListParagraph"/>
        <w:numPr>
          <w:ilvl w:val="0"/>
          <w:numId w:val="24"/>
        </w:numPr>
        <w:spacing w:before="240"/>
        <w:ind w:left="720"/>
        <w:rPr>
          <w:rFonts w:eastAsia="Times New Roman" w:cs="Times New Roman"/>
          <w:szCs w:val="24"/>
        </w:rPr>
      </w:pPr>
      <w:r w:rsidRPr="00E62BE2">
        <w:rPr>
          <w:rFonts w:eastAsia="Times New Roman" w:cs="Times New Roman"/>
          <w:szCs w:val="24"/>
        </w:rPr>
        <w:t>ADOT—Business and property owners sometimes mow or spray areas on our ROW in order to create a "neater" appearance or maintain visibility of business signs located off the ROW.</w:t>
      </w:r>
    </w:p>
    <w:p w14:paraId="531A18DF" w14:textId="68AFB412" w:rsidR="00E62BE2" w:rsidRPr="00E62BE2" w:rsidRDefault="00E62BE2" w:rsidP="00F45EDA">
      <w:pPr>
        <w:pStyle w:val="ListParagraph"/>
        <w:numPr>
          <w:ilvl w:val="0"/>
          <w:numId w:val="24"/>
        </w:numPr>
        <w:ind w:left="720"/>
        <w:rPr>
          <w:rFonts w:eastAsia="Times New Roman" w:cs="Times New Roman"/>
          <w:szCs w:val="24"/>
        </w:rPr>
      </w:pPr>
      <w:r w:rsidRPr="00E62BE2">
        <w:rPr>
          <w:rFonts w:eastAsia="Times New Roman" w:cs="Times New Roman"/>
          <w:szCs w:val="24"/>
        </w:rPr>
        <w:t>ARDOT—</w:t>
      </w:r>
      <w:r w:rsidR="00325F55">
        <w:rPr>
          <w:rFonts w:eastAsia="Times New Roman" w:cs="Times New Roman"/>
          <w:szCs w:val="24"/>
        </w:rPr>
        <w:t>The</w:t>
      </w:r>
      <w:r w:rsidRPr="00E62BE2">
        <w:rPr>
          <w:rFonts w:eastAsia="Times New Roman" w:cs="Times New Roman"/>
          <w:szCs w:val="24"/>
        </w:rPr>
        <w:t xml:space="preserve"> current </w:t>
      </w:r>
      <w:r w:rsidR="00325F55" w:rsidRPr="00E62BE2">
        <w:rPr>
          <w:rFonts w:eastAsia="Times New Roman" w:cs="Times New Roman"/>
          <w:szCs w:val="24"/>
        </w:rPr>
        <w:t>three</w:t>
      </w:r>
      <w:r w:rsidRPr="00E62BE2">
        <w:rPr>
          <w:rFonts w:eastAsia="Times New Roman" w:cs="Times New Roman"/>
          <w:szCs w:val="24"/>
        </w:rPr>
        <w:t xml:space="preserve"> mowing cycle program is constantly criticized by the public with the bulk of the complaints being that we do not mow enough.</w:t>
      </w:r>
    </w:p>
    <w:p w14:paraId="0D3DFE9F" w14:textId="77777777" w:rsidR="00E62BE2" w:rsidRPr="00E62BE2" w:rsidRDefault="00E62BE2" w:rsidP="00F45EDA">
      <w:pPr>
        <w:pStyle w:val="ListParagraph"/>
        <w:numPr>
          <w:ilvl w:val="0"/>
          <w:numId w:val="24"/>
        </w:numPr>
        <w:ind w:left="720"/>
        <w:rPr>
          <w:rFonts w:eastAsia="Times New Roman" w:cs="Times New Roman"/>
          <w:szCs w:val="24"/>
        </w:rPr>
      </w:pPr>
      <w:r w:rsidRPr="00E62BE2">
        <w:rPr>
          <w:rFonts w:eastAsia="Times New Roman" w:cs="Times New Roman"/>
          <w:szCs w:val="24"/>
        </w:rPr>
        <w:t>FDOT—Internal department issues.</w:t>
      </w:r>
    </w:p>
    <w:p w14:paraId="1C5B0377" w14:textId="5D62FC14" w:rsidR="00E62BE2" w:rsidRDefault="00E62BE2" w:rsidP="00F45EDA">
      <w:pPr>
        <w:pStyle w:val="ListParagraph"/>
        <w:numPr>
          <w:ilvl w:val="0"/>
          <w:numId w:val="24"/>
        </w:numPr>
        <w:ind w:left="720"/>
        <w:rPr>
          <w:rFonts w:eastAsia="Times New Roman" w:cs="Times New Roman"/>
          <w:szCs w:val="24"/>
        </w:rPr>
      </w:pPr>
      <w:r w:rsidRPr="00E62BE2">
        <w:rPr>
          <w:rFonts w:eastAsia="Times New Roman" w:cs="Times New Roman"/>
          <w:szCs w:val="24"/>
        </w:rPr>
        <w:t>GDOT—</w:t>
      </w:r>
      <w:r w:rsidR="00325F55">
        <w:rPr>
          <w:rFonts w:eastAsia="Times New Roman" w:cs="Times New Roman"/>
          <w:szCs w:val="24"/>
        </w:rPr>
        <w:t>T</w:t>
      </w:r>
      <w:r w:rsidR="00325F55" w:rsidRPr="00E62BE2">
        <w:rPr>
          <w:rFonts w:eastAsia="Times New Roman" w:cs="Times New Roman"/>
          <w:szCs w:val="24"/>
        </w:rPr>
        <w:t>he</w:t>
      </w:r>
      <w:r w:rsidRPr="00E62BE2">
        <w:rPr>
          <w:rFonts w:eastAsia="Times New Roman" w:cs="Times New Roman"/>
          <w:szCs w:val="24"/>
        </w:rPr>
        <w:t xml:space="preserve"> biggest challenge to reduced mowing protocols is public perception.</w:t>
      </w:r>
    </w:p>
    <w:p w14:paraId="16335C4A" w14:textId="77777777" w:rsidR="00E62BE2" w:rsidRPr="00E62BE2" w:rsidRDefault="00E62BE2" w:rsidP="00F45EDA">
      <w:pPr>
        <w:pStyle w:val="ListParagraph"/>
        <w:numPr>
          <w:ilvl w:val="0"/>
          <w:numId w:val="24"/>
        </w:numPr>
        <w:ind w:left="720"/>
        <w:rPr>
          <w:rFonts w:eastAsia="Times New Roman" w:cs="Times New Roman"/>
          <w:szCs w:val="24"/>
        </w:rPr>
      </w:pPr>
      <w:r w:rsidRPr="00E62BE2">
        <w:rPr>
          <w:rFonts w:eastAsia="Times New Roman" w:cs="Times New Roman"/>
          <w:szCs w:val="24"/>
        </w:rPr>
        <w:t>INDOT—Internal and external opinions strongly opposed to change- no real data other than opinions of aesthetics. "Looks like xyz".</w:t>
      </w:r>
    </w:p>
    <w:p w14:paraId="5B132259" w14:textId="77777777" w:rsidR="00E62BE2" w:rsidRPr="00E62BE2" w:rsidRDefault="00E62BE2" w:rsidP="00F45EDA">
      <w:pPr>
        <w:pStyle w:val="ListParagraph"/>
        <w:numPr>
          <w:ilvl w:val="0"/>
          <w:numId w:val="24"/>
        </w:numPr>
        <w:ind w:left="720"/>
        <w:rPr>
          <w:rFonts w:eastAsia="Times New Roman" w:cs="Times New Roman"/>
          <w:szCs w:val="24"/>
        </w:rPr>
      </w:pPr>
      <w:r w:rsidRPr="00E62BE2">
        <w:rPr>
          <w:rFonts w:eastAsia="Times New Roman" w:cs="Times New Roman"/>
          <w:szCs w:val="24"/>
        </w:rPr>
        <w:t>KDOT—Public outcry that we are not mowing our ROW. Uncontrolled growth of cedar trees is a problem for our agency and adjacent landowners.</w:t>
      </w:r>
    </w:p>
    <w:p w14:paraId="0BF81ECD" w14:textId="77777777" w:rsidR="00E62BE2" w:rsidRPr="00E62BE2" w:rsidRDefault="00E62BE2" w:rsidP="00F45EDA">
      <w:pPr>
        <w:pStyle w:val="ListParagraph"/>
        <w:numPr>
          <w:ilvl w:val="0"/>
          <w:numId w:val="24"/>
        </w:numPr>
        <w:ind w:left="720"/>
        <w:rPr>
          <w:rFonts w:eastAsia="Times New Roman" w:cs="Times New Roman"/>
          <w:szCs w:val="24"/>
        </w:rPr>
      </w:pPr>
      <w:r w:rsidRPr="00E62BE2">
        <w:rPr>
          <w:rFonts w:eastAsia="Times New Roman" w:cs="Times New Roman"/>
          <w:szCs w:val="24"/>
        </w:rPr>
        <w:t>LADOTD—Public outcry tends to be negative when vegetation reaches certain heights.</w:t>
      </w:r>
    </w:p>
    <w:p w14:paraId="07D31DCD" w14:textId="0B283CBC" w:rsidR="00E62BE2" w:rsidRPr="00E62BE2" w:rsidRDefault="00E62BE2" w:rsidP="00F45EDA">
      <w:pPr>
        <w:pStyle w:val="ListParagraph"/>
        <w:numPr>
          <w:ilvl w:val="0"/>
          <w:numId w:val="24"/>
        </w:numPr>
        <w:ind w:left="720"/>
        <w:rPr>
          <w:rFonts w:eastAsia="Times New Roman" w:cs="Times New Roman"/>
          <w:szCs w:val="24"/>
        </w:rPr>
      </w:pPr>
      <w:r w:rsidRPr="00E62BE2">
        <w:rPr>
          <w:rFonts w:eastAsia="Times New Roman" w:cs="Times New Roman"/>
          <w:szCs w:val="24"/>
        </w:rPr>
        <w:t>MDDOT—</w:t>
      </w:r>
      <w:r w:rsidR="00325F55">
        <w:rPr>
          <w:rFonts w:eastAsia="Times New Roman" w:cs="Times New Roman"/>
          <w:szCs w:val="24"/>
        </w:rPr>
        <w:t>I</w:t>
      </w:r>
      <w:r w:rsidR="00325F55" w:rsidRPr="00E62BE2">
        <w:rPr>
          <w:rFonts w:eastAsia="Times New Roman" w:cs="Times New Roman"/>
          <w:szCs w:val="24"/>
        </w:rPr>
        <w:t>f</w:t>
      </w:r>
      <w:r w:rsidRPr="00E62BE2">
        <w:rPr>
          <w:rFonts w:eastAsia="Times New Roman" w:cs="Times New Roman"/>
          <w:szCs w:val="24"/>
        </w:rPr>
        <w:t xml:space="preserve"> there are complaints by the public about lack of mowing</w:t>
      </w:r>
      <w:r w:rsidR="00325F55">
        <w:rPr>
          <w:rFonts w:eastAsia="Times New Roman" w:cs="Times New Roman"/>
          <w:szCs w:val="24"/>
        </w:rPr>
        <w:t xml:space="preserve">, </w:t>
      </w:r>
      <w:r w:rsidRPr="00E62BE2">
        <w:rPr>
          <w:rFonts w:eastAsia="Times New Roman" w:cs="Times New Roman"/>
          <w:szCs w:val="24"/>
        </w:rPr>
        <w:t>Districts tend to respond by mowing areas in question no matter the location.</w:t>
      </w:r>
    </w:p>
    <w:p w14:paraId="124EB024" w14:textId="6B882836" w:rsidR="00E62BE2" w:rsidRPr="00E62BE2" w:rsidRDefault="00E62BE2" w:rsidP="00F45EDA">
      <w:pPr>
        <w:pStyle w:val="ListParagraph"/>
        <w:numPr>
          <w:ilvl w:val="0"/>
          <w:numId w:val="24"/>
        </w:numPr>
        <w:ind w:left="720"/>
        <w:rPr>
          <w:rFonts w:eastAsia="Times New Roman" w:cs="Times New Roman"/>
          <w:szCs w:val="24"/>
        </w:rPr>
      </w:pPr>
      <w:r w:rsidRPr="00E62BE2">
        <w:rPr>
          <w:rFonts w:eastAsia="Times New Roman" w:cs="Times New Roman"/>
          <w:szCs w:val="24"/>
        </w:rPr>
        <w:t>MassDOT—</w:t>
      </w:r>
      <w:r w:rsidR="00325F55">
        <w:rPr>
          <w:rFonts w:eastAsia="Times New Roman" w:cs="Times New Roman"/>
          <w:szCs w:val="24"/>
        </w:rPr>
        <w:t>T</w:t>
      </w:r>
      <w:r w:rsidR="00325F55" w:rsidRPr="00E62BE2">
        <w:rPr>
          <w:rFonts w:eastAsia="Times New Roman" w:cs="Times New Roman"/>
          <w:szCs w:val="24"/>
        </w:rPr>
        <w:t>here</w:t>
      </w:r>
      <w:r w:rsidRPr="00E62BE2">
        <w:rPr>
          <w:rFonts w:eastAsia="Times New Roman" w:cs="Times New Roman"/>
          <w:szCs w:val="24"/>
        </w:rPr>
        <w:t xml:space="preserve"> are conflicting expectations of how the roadside should look. Limited mowing occasionally results in call-in complaints that roadways do not look cared for. Some maintenance personnel have reported difficulties with trash or dumped materials embedded in or hidden by grasses allowed to grow.</w:t>
      </w:r>
    </w:p>
    <w:p w14:paraId="69B38658" w14:textId="77777777" w:rsidR="00E62BE2" w:rsidRPr="00E62BE2" w:rsidRDefault="00E62BE2" w:rsidP="00F45EDA">
      <w:pPr>
        <w:pStyle w:val="ListParagraph"/>
        <w:numPr>
          <w:ilvl w:val="0"/>
          <w:numId w:val="24"/>
        </w:numPr>
        <w:ind w:left="720"/>
        <w:rPr>
          <w:rFonts w:eastAsia="Times New Roman" w:cs="Times New Roman"/>
          <w:szCs w:val="24"/>
        </w:rPr>
      </w:pPr>
      <w:r w:rsidRPr="00E62BE2">
        <w:rPr>
          <w:rFonts w:eastAsia="Times New Roman" w:cs="Times New Roman"/>
          <w:szCs w:val="24"/>
        </w:rPr>
        <w:lastRenderedPageBreak/>
        <w:t>MoDOT—Almost always. Some prefer a manicured look, similar to a golf course fairway or lawn.</w:t>
      </w:r>
    </w:p>
    <w:p w14:paraId="65850128" w14:textId="6F373A6B" w:rsidR="00E62BE2" w:rsidRPr="00E62BE2" w:rsidRDefault="00E62BE2" w:rsidP="00F45EDA">
      <w:pPr>
        <w:pStyle w:val="ListParagraph"/>
        <w:numPr>
          <w:ilvl w:val="0"/>
          <w:numId w:val="24"/>
        </w:numPr>
        <w:spacing w:before="240"/>
        <w:ind w:left="720"/>
      </w:pPr>
      <w:r w:rsidRPr="00E62BE2">
        <w:rPr>
          <w:rFonts w:eastAsia="Times New Roman" w:cs="Times New Roman"/>
          <w:szCs w:val="24"/>
        </w:rPr>
        <w:t>NYSDOT—</w:t>
      </w:r>
      <w:r w:rsidR="00325F55">
        <w:rPr>
          <w:rFonts w:eastAsia="Times New Roman" w:cs="Times New Roman"/>
          <w:szCs w:val="24"/>
        </w:rPr>
        <w:t>I</w:t>
      </w:r>
      <w:r w:rsidR="00325F55" w:rsidRPr="00E62BE2">
        <w:rPr>
          <w:rFonts w:eastAsia="Times New Roman" w:cs="Times New Roman"/>
          <w:szCs w:val="24"/>
        </w:rPr>
        <w:t>t’s</w:t>
      </w:r>
      <w:r w:rsidRPr="00E62BE2">
        <w:rPr>
          <w:rFonts w:eastAsia="Times New Roman" w:cs="Times New Roman"/>
          <w:szCs w:val="24"/>
        </w:rPr>
        <w:t xml:space="preserve"> a complex issue. Employees want to have a right of way that looks "well maintained" and is safe, so the tendency is to mow more. The public has mixed expectations. Some people favor less mowing for pollinators and other wildlife, while others desire the more manicured look.</w:t>
      </w:r>
    </w:p>
    <w:p w14:paraId="7A1DA44A" w14:textId="1A736BBE" w:rsidR="00E62BE2" w:rsidRDefault="00E62BE2" w:rsidP="00F45EDA">
      <w:pPr>
        <w:pStyle w:val="ListParagraph"/>
        <w:numPr>
          <w:ilvl w:val="0"/>
          <w:numId w:val="24"/>
        </w:numPr>
        <w:spacing w:before="240"/>
        <w:ind w:left="720"/>
      </w:pPr>
      <w:r>
        <w:t>NDDOT—</w:t>
      </w:r>
      <w:r w:rsidR="00325F55">
        <w:t>Based</w:t>
      </w:r>
      <w:r>
        <w:t xml:space="preserve"> on differences in geography, climate and farming practices in the areas.</w:t>
      </w:r>
    </w:p>
    <w:p w14:paraId="5E34B44D" w14:textId="37831369" w:rsidR="00E62BE2" w:rsidRDefault="00E62BE2" w:rsidP="00EB1F34">
      <w:pPr>
        <w:pStyle w:val="FHWABodyText"/>
        <w:numPr>
          <w:ilvl w:val="0"/>
          <w:numId w:val="24"/>
        </w:numPr>
        <w:spacing w:after="0"/>
        <w:ind w:left="720"/>
      </w:pPr>
      <w:r>
        <w:t>ODOT—</w:t>
      </w:r>
      <w:r w:rsidR="00325F55">
        <w:t>N</w:t>
      </w:r>
      <w:r>
        <w:t xml:space="preserve"> number of our managers have complained stating that it will cause the public to complain and feel we are not providing the services we need to provide.</w:t>
      </w:r>
    </w:p>
    <w:p w14:paraId="3BC220AE" w14:textId="154CBD02" w:rsidR="003877DE" w:rsidRDefault="00D4141C" w:rsidP="00EB1F34">
      <w:pPr>
        <w:pStyle w:val="FHWABodyText"/>
        <w:numPr>
          <w:ilvl w:val="0"/>
          <w:numId w:val="24"/>
        </w:numPr>
        <w:spacing w:after="0"/>
        <w:ind w:left="720"/>
      </w:pPr>
      <w:r>
        <w:t>PennDOT—</w:t>
      </w:r>
      <w:r w:rsidR="00325F55">
        <w:t>U</w:t>
      </w:r>
      <w:r w:rsidR="00325F55" w:rsidRPr="003877DE">
        <w:t>rban</w:t>
      </w:r>
      <w:r w:rsidR="003877DE" w:rsidRPr="003877DE">
        <w:t xml:space="preserve"> roadsides are influenced by public opinion and their related legislative representation. Hard to change the paradigm of urban roadsides to reduce mowing cycles.</w:t>
      </w:r>
      <w:r w:rsidR="003877DE">
        <w:t xml:space="preserve"> </w:t>
      </w:r>
    </w:p>
    <w:p w14:paraId="3F92F3A6" w14:textId="0FDBB585" w:rsidR="00E62BE2" w:rsidRPr="00E62BE2" w:rsidRDefault="00E62BE2" w:rsidP="00F45EDA">
      <w:pPr>
        <w:pStyle w:val="ListParagraph"/>
        <w:numPr>
          <w:ilvl w:val="0"/>
          <w:numId w:val="24"/>
        </w:numPr>
        <w:ind w:left="720"/>
        <w:rPr>
          <w:rFonts w:eastAsia="Times New Roman" w:cs="Times New Roman"/>
          <w:szCs w:val="24"/>
        </w:rPr>
      </w:pPr>
      <w:r w:rsidRPr="00E62BE2">
        <w:rPr>
          <w:rFonts w:eastAsia="Times New Roman" w:cs="Times New Roman"/>
          <w:szCs w:val="24"/>
        </w:rPr>
        <w:t>TxDOT—</w:t>
      </w:r>
      <w:r w:rsidR="00325F55">
        <w:rPr>
          <w:rFonts w:eastAsia="Times New Roman" w:cs="Times New Roman"/>
          <w:szCs w:val="24"/>
        </w:rPr>
        <w:t>T</w:t>
      </w:r>
      <w:r w:rsidR="00325F55" w:rsidRPr="00E62BE2">
        <w:rPr>
          <w:rFonts w:eastAsia="Times New Roman" w:cs="Times New Roman"/>
          <w:szCs w:val="24"/>
        </w:rPr>
        <w:t>here</w:t>
      </w:r>
      <w:r w:rsidRPr="00E62BE2">
        <w:rPr>
          <w:rFonts w:eastAsia="Times New Roman" w:cs="Times New Roman"/>
          <w:szCs w:val="24"/>
        </w:rPr>
        <w:t xml:space="preserve"> </w:t>
      </w:r>
      <w:r w:rsidR="00325F55">
        <w:rPr>
          <w:rFonts w:eastAsia="Times New Roman" w:cs="Times New Roman"/>
          <w:szCs w:val="24"/>
        </w:rPr>
        <w:t>are</w:t>
      </w:r>
      <w:r w:rsidRPr="00E62BE2">
        <w:rPr>
          <w:rFonts w:eastAsia="Times New Roman" w:cs="Times New Roman"/>
          <w:szCs w:val="24"/>
        </w:rPr>
        <w:t xml:space="preserve"> always complaints when it comes to mowing. </w:t>
      </w:r>
      <w:r w:rsidR="00325F55" w:rsidRPr="00E62BE2">
        <w:rPr>
          <w:rFonts w:eastAsia="Times New Roman" w:cs="Times New Roman"/>
          <w:szCs w:val="24"/>
        </w:rPr>
        <w:t>It is</w:t>
      </w:r>
      <w:r w:rsidRPr="00E62BE2">
        <w:rPr>
          <w:rFonts w:eastAsia="Times New Roman" w:cs="Times New Roman"/>
          <w:szCs w:val="24"/>
        </w:rPr>
        <w:t xml:space="preserve"> either too much or not enough.</w:t>
      </w:r>
    </w:p>
    <w:p w14:paraId="0BA1E200" w14:textId="08B509D5" w:rsidR="00E62BE2" w:rsidRPr="00E62BE2" w:rsidRDefault="00E62BE2" w:rsidP="00F45EDA">
      <w:pPr>
        <w:pStyle w:val="ListParagraph"/>
        <w:numPr>
          <w:ilvl w:val="0"/>
          <w:numId w:val="24"/>
        </w:numPr>
        <w:ind w:left="720"/>
        <w:rPr>
          <w:rFonts w:eastAsia="Times New Roman" w:cs="Times New Roman"/>
          <w:szCs w:val="24"/>
        </w:rPr>
      </w:pPr>
      <w:r w:rsidRPr="00E62BE2">
        <w:rPr>
          <w:rFonts w:eastAsia="Times New Roman" w:cs="Times New Roman"/>
          <w:szCs w:val="24"/>
        </w:rPr>
        <w:t>VTrans—</w:t>
      </w:r>
      <w:r w:rsidR="00325F55">
        <w:rPr>
          <w:rFonts w:eastAsia="Times New Roman" w:cs="Times New Roman"/>
          <w:szCs w:val="24"/>
        </w:rPr>
        <w:t>M</w:t>
      </w:r>
      <w:r w:rsidR="00325F55" w:rsidRPr="00E62BE2">
        <w:rPr>
          <w:rFonts w:eastAsia="Times New Roman" w:cs="Times New Roman"/>
          <w:szCs w:val="24"/>
        </w:rPr>
        <w:t>ainly</w:t>
      </w:r>
      <w:r w:rsidRPr="00E62BE2">
        <w:rPr>
          <w:rFonts w:eastAsia="Times New Roman" w:cs="Times New Roman"/>
          <w:szCs w:val="24"/>
        </w:rPr>
        <w:t xml:space="preserve"> public pressure regarding roadside aesthetics.</w:t>
      </w:r>
    </w:p>
    <w:p w14:paraId="0518243D" w14:textId="4DEB5574" w:rsidR="003877DE" w:rsidRDefault="00E62BE2" w:rsidP="00F45EDA">
      <w:pPr>
        <w:pStyle w:val="FHWABodyText"/>
        <w:numPr>
          <w:ilvl w:val="0"/>
          <w:numId w:val="24"/>
        </w:numPr>
        <w:spacing w:after="0"/>
        <w:ind w:left="720"/>
      </w:pPr>
      <w:r>
        <w:t>WSDOT—</w:t>
      </w:r>
      <w:r w:rsidR="003877DE" w:rsidRPr="003877DE">
        <w:t>Field maintenance workers almost always prefer a simpler "just mow it" approach. Also, it is difficult to prioritize and implement multi-year native restoration projects within normal maintenance operations and emergency response.</w:t>
      </w:r>
    </w:p>
    <w:p w14:paraId="0E4041E8" w14:textId="2E51A50B" w:rsidR="00E62BE2" w:rsidRDefault="00E62BE2" w:rsidP="00F45EDA">
      <w:pPr>
        <w:pStyle w:val="FHWABodyText"/>
        <w:numPr>
          <w:ilvl w:val="0"/>
          <w:numId w:val="24"/>
        </w:numPr>
        <w:spacing w:after="0"/>
        <w:ind w:left="720"/>
      </w:pPr>
      <w:r>
        <w:t>WisDOT—</w:t>
      </w:r>
      <w:r w:rsidRPr="00E62BE2">
        <w:t xml:space="preserve"> Managed succession outside the safety clear zone has not been addressed.</w:t>
      </w:r>
    </w:p>
    <w:p w14:paraId="0DF6BF9A" w14:textId="77777777" w:rsidR="00E62BE2" w:rsidRPr="00E62BE2" w:rsidRDefault="00E62BE2" w:rsidP="00F45EDA">
      <w:pPr>
        <w:pStyle w:val="ListParagraph"/>
        <w:numPr>
          <w:ilvl w:val="0"/>
          <w:numId w:val="24"/>
        </w:numPr>
        <w:ind w:left="720"/>
        <w:rPr>
          <w:rFonts w:eastAsia="Times New Roman" w:cs="Times New Roman"/>
          <w:szCs w:val="24"/>
        </w:rPr>
      </w:pPr>
      <w:r w:rsidRPr="00E62BE2">
        <w:rPr>
          <w:rFonts w:eastAsia="Times New Roman" w:cs="Times New Roman"/>
          <w:szCs w:val="24"/>
        </w:rPr>
        <w:t>WYDOT—Typical within urban segments, especially interstate routes.</w:t>
      </w:r>
    </w:p>
    <w:p w14:paraId="0D35562A" w14:textId="77777777" w:rsidR="00E62BE2" w:rsidRDefault="00E62BE2" w:rsidP="00E62BE2">
      <w:pPr>
        <w:pStyle w:val="FHWABodyText"/>
        <w:spacing w:after="0"/>
        <w:ind w:left="1080" w:firstLine="0"/>
      </w:pPr>
    </w:p>
    <w:p w14:paraId="78E3F3B6" w14:textId="6F56EA78" w:rsidR="00DC3334" w:rsidRDefault="007630C6" w:rsidP="00DC3334">
      <w:pPr>
        <w:pStyle w:val="NCHRPParagraph"/>
        <w:ind w:left="0"/>
      </w:pPr>
      <w:r>
        <w:t xml:space="preserve">Another concern for agencies is regarding the potential impacts of change. Did the agency face any litigation that arose from these changes in roadside vegetation management practices? </w:t>
      </w:r>
      <w:r w:rsidR="0052353F">
        <w:t>The majority, 96% indicated that their respective agency has not faced any litigation specifically pertaining to changes in roadside mowing protocols outside the safety clear zone. One agency indicated that they had o</w:t>
      </w:r>
      <w:r w:rsidR="0052353F" w:rsidRPr="0052353F">
        <w:t>ther vegetation management practices aside from mowing that may have led to litigation</w:t>
      </w:r>
      <w:r w:rsidR="0052353F">
        <w:t xml:space="preserve">. </w:t>
      </w:r>
      <w:r w:rsidR="00DC3334">
        <w:t>Another issue expressed was v</w:t>
      </w:r>
      <w:r w:rsidR="0052353F" w:rsidRPr="0052353F">
        <w:t xml:space="preserve">isibility of billboards due to tree growth. </w:t>
      </w:r>
      <w:r w:rsidR="00DC3334">
        <w:t>Also stated were</w:t>
      </w:r>
      <w:r w:rsidR="0052353F" w:rsidRPr="0052353F">
        <w:t xml:space="preserve"> complaints by abutting property owners regarding reduced mowing and planting of trees</w:t>
      </w:r>
      <w:r w:rsidR="00DC3334">
        <w:t>, but n</w:t>
      </w:r>
      <w:r w:rsidR="0052353F" w:rsidRPr="0052353F">
        <w:t>one have resulted in litigation.</w:t>
      </w:r>
    </w:p>
    <w:p w14:paraId="746DE67E" w14:textId="77777777" w:rsidR="00EF5D71" w:rsidRDefault="00EF5D71" w:rsidP="00DC3334">
      <w:pPr>
        <w:pStyle w:val="NCHRPParagraph"/>
        <w:ind w:left="0"/>
      </w:pPr>
    </w:p>
    <w:p w14:paraId="03244377" w14:textId="22167861" w:rsidR="00DC3334" w:rsidRDefault="007630C6" w:rsidP="00DC3334">
      <w:pPr>
        <w:pStyle w:val="NCHRPParagraph"/>
        <w:ind w:left="0"/>
      </w:pPr>
      <w:r>
        <w:t>Because of reduce roadside maintenance programs, many DOTs are allowing</w:t>
      </w:r>
      <w:r w:rsidRPr="007630C6">
        <w:t xml:space="preserve"> cooperative agreements for roadside mowing /maintenance with other agencies, local entities or private landowners that do not want reduced mowing and/or managed succession adjacent to their property</w:t>
      </w:r>
      <w:r w:rsidR="00021D63">
        <w:t xml:space="preserve">. </w:t>
      </w:r>
      <w:r w:rsidR="00DC3334">
        <w:t xml:space="preserve">Some sort of cooperative agreement exists for 41% of the respondents. These </w:t>
      </w:r>
      <w:r w:rsidR="00DA556C">
        <w:t xml:space="preserve">are shown below. Examples of cooperative agreements and permits are in </w:t>
      </w:r>
      <w:r w:rsidR="00DA556C" w:rsidRPr="00EB1F34">
        <w:t xml:space="preserve">Appendix </w:t>
      </w:r>
      <w:r w:rsidR="006B41F2" w:rsidRPr="00EB1F34">
        <w:t>C</w:t>
      </w:r>
      <w:r w:rsidR="00DA556C" w:rsidRPr="00EB1F34">
        <w:t>.</w:t>
      </w:r>
    </w:p>
    <w:p w14:paraId="3BD85B99" w14:textId="7AF6A017" w:rsidR="000F03F4" w:rsidRPr="000F03F4" w:rsidRDefault="000F03F4" w:rsidP="00F45EDA">
      <w:pPr>
        <w:pStyle w:val="ListParagraph"/>
        <w:numPr>
          <w:ilvl w:val="0"/>
          <w:numId w:val="25"/>
        </w:numPr>
        <w:spacing w:before="240"/>
        <w:ind w:left="720"/>
        <w:rPr>
          <w:rFonts w:cs="Times New Roman"/>
          <w:color w:val="000000"/>
          <w:szCs w:val="24"/>
        </w:rPr>
      </w:pPr>
      <w:r w:rsidRPr="000F03F4">
        <w:rPr>
          <w:rFonts w:cs="Times New Roman"/>
          <w:color w:val="000000"/>
          <w:szCs w:val="24"/>
        </w:rPr>
        <w:t>GDOT has a standard Mowing and Maintenance Agreement used for enhancement planting projects found in their GDOT Traffic Operations document</w:t>
      </w:r>
      <w:r w:rsidR="00EF5D71">
        <w:rPr>
          <w:rFonts w:cs="Times New Roman"/>
          <w:color w:val="000000"/>
          <w:szCs w:val="24"/>
        </w:rPr>
        <w:t>.</w:t>
      </w:r>
      <w:r w:rsidRPr="000F03F4">
        <w:rPr>
          <w:rFonts w:cs="Times New Roman"/>
          <w:color w:val="000000"/>
          <w:szCs w:val="24"/>
        </w:rPr>
        <w:t xml:space="preserve"> </w:t>
      </w:r>
    </w:p>
    <w:p w14:paraId="04BFB7E2" w14:textId="2574578A" w:rsidR="000F03F4" w:rsidRPr="000F03F4" w:rsidRDefault="000F03F4" w:rsidP="00F45EDA">
      <w:pPr>
        <w:pStyle w:val="ListParagraph"/>
        <w:numPr>
          <w:ilvl w:val="0"/>
          <w:numId w:val="25"/>
        </w:numPr>
        <w:ind w:left="720"/>
        <w:rPr>
          <w:rFonts w:cs="Times New Roman"/>
          <w:color w:val="000000"/>
          <w:szCs w:val="24"/>
        </w:rPr>
      </w:pPr>
      <w:r w:rsidRPr="000F03F4">
        <w:rPr>
          <w:rFonts w:cs="Times New Roman"/>
          <w:color w:val="000000"/>
          <w:szCs w:val="24"/>
        </w:rPr>
        <w:t xml:space="preserve">INDOT stated that it is not uncommon for adjacent landowners to mow areas on state roads and US roads. Interstate system is not impacted by </w:t>
      </w:r>
      <w:r w:rsidR="00F11259" w:rsidRPr="000F03F4">
        <w:rPr>
          <w:rFonts w:cs="Times New Roman"/>
          <w:color w:val="000000"/>
          <w:szCs w:val="24"/>
        </w:rPr>
        <w:t>adjacent</w:t>
      </w:r>
      <w:r w:rsidRPr="000F03F4">
        <w:rPr>
          <w:rFonts w:cs="Times New Roman"/>
          <w:color w:val="000000"/>
          <w:szCs w:val="24"/>
        </w:rPr>
        <w:t xml:space="preserve"> landowners, though some have taken woody vegetation management into their own hands.</w:t>
      </w:r>
    </w:p>
    <w:p w14:paraId="5B576C70" w14:textId="77777777" w:rsidR="000F03F4" w:rsidRPr="000F03F4" w:rsidRDefault="000F03F4" w:rsidP="00F45EDA">
      <w:pPr>
        <w:pStyle w:val="ListParagraph"/>
        <w:numPr>
          <w:ilvl w:val="0"/>
          <w:numId w:val="25"/>
        </w:numPr>
        <w:ind w:left="720"/>
        <w:rPr>
          <w:rFonts w:cs="Times New Roman"/>
          <w:color w:val="000000"/>
          <w:szCs w:val="24"/>
        </w:rPr>
      </w:pPr>
      <w:r w:rsidRPr="000F03F4">
        <w:rPr>
          <w:rFonts w:cs="Times New Roman"/>
          <w:color w:val="000000"/>
          <w:szCs w:val="24"/>
        </w:rPr>
        <w:t>LADOTD has agreements mostly with municipalities. In general, they want increased mowing which is the main reason they enter into the agreements.</w:t>
      </w:r>
    </w:p>
    <w:p w14:paraId="1E5A677C" w14:textId="77777777" w:rsidR="000F03F4" w:rsidRPr="000F03F4" w:rsidRDefault="000F03F4" w:rsidP="00F45EDA">
      <w:pPr>
        <w:pStyle w:val="ListParagraph"/>
        <w:numPr>
          <w:ilvl w:val="0"/>
          <w:numId w:val="25"/>
        </w:numPr>
        <w:ind w:left="720"/>
        <w:rPr>
          <w:rFonts w:cs="Times New Roman"/>
          <w:color w:val="000000"/>
          <w:szCs w:val="24"/>
        </w:rPr>
      </w:pPr>
      <w:r w:rsidRPr="000F03F4">
        <w:rPr>
          <w:rFonts w:cs="Times New Roman"/>
          <w:color w:val="000000"/>
          <w:szCs w:val="24"/>
        </w:rPr>
        <w:t>MDDOT has informal arrangements made by Districts that allow abutting landowners to mow or farm within Agency ROW.</w:t>
      </w:r>
    </w:p>
    <w:p w14:paraId="098F492A" w14:textId="5F7339D6" w:rsidR="000F03F4" w:rsidRPr="000F03F4" w:rsidRDefault="000F03F4" w:rsidP="00F45EDA">
      <w:pPr>
        <w:pStyle w:val="ListParagraph"/>
        <w:numPr>
          <w:ilvl w:val="0"/>
          <w:numId w:val="25"/>
        </w:numPr>
        <w:ind w:left="720"/>
        <w:rPr>
          <w:rFonts w:cs="Times New Roman"/>
          <w:color w:val="000000"/>
          <w:szCs w:val="24"/>
        </w:rPr>
      </w:pPr>
      <w:r w:rsidRPr="000F03F4">
        <w:rPr>
          <w:rFonts w:cs="Times New Roman"/>
          <w:color w:val="000000"/>
          <w:szCs w:val="24"/>
        </w:rPr>
        <w:t>NYSDOT may have some local agreements where villages, airports, etc</w:t>
      </w:r>
      <w:r w:rsidR="00F11259">
        <w:rPr>
          <w:rFonts w:cs="Times New Roman"/>
          <w:color w:val="000000"/>
          <w:szCs w:val="24"/>
        </w:rPr>
        <w:t>.</w:t>
      </w:r>
      <w:r w:rsidRPr="000F03F4">
        <w:rPr>
          <w:rFonts w:cs="Times New Roman"/>
          <w:color w:val="000000"/>
          <w:szCs w:val="24"/>
        </w:rPr>
        <w:t>, want a more manicured look in certain locations.</w:t>
      </w:r>
    </w:p>
    <w:p w14:paraId="2C6EEC2F" w14:textId="77777777" w:rsidR="000F03F4" w:rsidRPr="000F03F4" w:rsidRDefault="000F03F4" w:rsidP="00F45EDA">
      <w:pPr>
        <w:pStyle w:val="ListParagraph"/>
        <w:numPr>
          <w:ilvl w:val="0"/>
          <w:numId w:val="25"/>
        </w:numPr>
        <w:ind w:left="720"/>
        <w:rPr>
          <w:rFonts w:cs="Times New Roman"/>
          <w:color w:val="000000"/>
          <w:szCs w:val="24"/>
        </w:rPr>
      </w:pPr>
      <w:r w:rsidRPr="000F03F4">
        <w:rPr>
          <w:rFonts w:cs="Times New Roman"/>
          <w:color w:val="000000"/>
          <w:szCs w:val="24"/>
        </w:rPr>
        <w:lastRenderedPageBreak/>
        <w:t>NDDOT State law allows adjacent landowners to mow ditches.</w:t>
      </w:r>
    </w:p>
    <w:p w14:paraId="361AEA37" w14:textId="77777777" w:rsidR="000F03F4" w:rsidRPr="000F03F4" w:rsidRDefault="000F03F4" w:rsidP="00F45EDA">
      <w:pPr>
        <w:pStyle w:val="ListParagraph"/>
        <w:numPr>
          <w:ilvl w:val="0"/>
          <w:numId w:val="25"/>
        </w:numPr>
        <w:spacing w:before="240"/>
        <w:ind w:left="720"/>
      </w:pPr>
      <w:r w:rsidRPr="000F03F4">
        <w:rPr>
          <w:rFonts w:cs="Times New Roman"/>
          <w:color w:val="000000"/>
          <w:szCs w:val="24"/>
        </w:rPr>
        <w:t xml:space="preserve">ODOT has a number of permits for businesses and municipalities to mow the ROW. The agreements and permits are mainly in urban areas. </w:t>
      </w:r>
    </w:p>
    <w:p w14:paraId="5AB56217" w14:textId="77777777" w:rsidR="000F03F4" w:rsidRDefault="00DC3334" w:rsidP="00F45EDA">
      <w:pPr>
        <w:pStyle w:val="ListParagraph"/>
        <w:numPr>
          <w:ilvl w:val="0"/>
          <w:numId w:val="25"/>
        </w:numPr>
        <w:ind w:left="720"/>
      </w:pPr>
      <w:r>
        <w:t>Penn</w:t>
      </w:r>
      <w:r w:rsidR="00021DE3">
        <w:t>DOT</w:t>
      </w:r>
      <w:r>
        <w:t xml:space="preserve"> issues </w:t>
      </w:r>
      <w:r w:rsidRPr="00DC3334">
        <w:t>M-688 and M-700 permits for vegetation management by adjacent landowners and billboard/sign owners respectively. Adopt and Beauty agreements are for volunteers to plant and do litter pick</w:t>
      </w:r>
      <w:r w:rsidR="00DA556C">
        <w:t>-</w:t>
      </w:r>
      <w:r w:rsidRPr="00DC3334">
        <w:t>up.</w:t>
      </w:r>
      <w:r w:rsidR="000F03F4" w:rsidRPr="000F03F4">
        <w:t xml:space="preserve"> </w:t>
      </w:r>
    </w:p>
    <w:p w14:paraId="3614ED06" w14:textId="7C3D676B" w:rsidR="000F03F4" w:rsidRPr="000F03F4" w:rsidRDefault="000F03F4" w:rsidP="00F45EDA">
      <w:pPr>
        <w:pStyle w:val="ListParagraph"/>
        <w:numPr>
          <w:ilvl w:val="0"/>
          <w:numId w:val="25"/>
        </w:numPr>
        <w:ind w:left="720"/>
      </w:pPr>
      <w:r w:rsidRPr="000F03F4">
        <w:t>TxDOT has agreements, but they are mostly just a verbal agreement with the local supervisor.</w:t>
      </w:r>
    </w:p>
    <w:p w14:paraId="23DE6CE1" w14:textId="2B099ED6" w:rsidR="00DA556C" w:rsidRDefault="00DC3334" w:rsidP="00F45EDA">
      <w:pPr>
        <w:pStyle w:val="NCHRPParagraph"/>
        <w:numPr>
          <w:ilvl w:val="0"/>
          <w:numId w:val="25"/>
        </w:numPr>
        <w:ind w:left="720"/>
      </w:pPr>
      <w:r>
        <w:t>V</w:t>
      </w:r>
      <w:r w:rsidR="00F11259">
        <w:t>T</w:t>
      </w:r>
      <w:r w:rsidR="000F03F4">
        <w:t>rans</w:t>
      </w:r>
      <w:r w:rsidR="00DA556C">
        <w:t xml:space="preserve"> has</w:t>
      </w:r>
      <w:r w:rsidRPr="00DC3334">
        <w:t xml:space="preserve"> agreements with municipalities to have them manage landscape features in roundabouts. </w:t>
      </w:r>
      <w:r w:rsidR="000F03F4">
        <w:t xml:space="preserve">They </w:t>
      </w:r>
      <w:r w:rsidRPr="00DC3334">
        <w:t xml:space="preserve">also have </w:t>
      </w:r>
      <w:r>
        <w:t>adjacent</w:t>
      </w:r>
      <w:r w:rsidRPr="00DC3334">
        <w:t xml:space="preserve"> landowner agreements </w:t>
      </w:r>
      <w:r w:rsidR="000F03F4">
        <w:t>allowing</w:t>
      </w:r>
      <w:r w:rsidRPr="00DC3334">
        <w:t xml:space="preserve"> more frequent mowing </w:t>
      </w:r>
      <w:r w:rsidR="000F03F4">
        <w:t>by the landowner</w:t>
      </w:r>
      <w:r w:rsidRPr="00DC3334">
        <w:t xml:space="preserve">. Many </w:t>
      </w:r>
      <w:r w:rsidRPr="00DA556C">
        <w:t>restrictions and conditions apply.</w:t>
      </w:r>
      <w:r w:rsidR="00DA556C">
        <w:t xml:space="preserve"> </w:t>
      </w:r>
    </w:p>
    <w:p w14:paraId="7C3E5F4C" w14:textId="49A32D7C" w:rsidR="00BF79DD" w:rsidRDefault="00BF79DD" w:rsidP="00F45EDA">
      <w:pPr>
        <w:pStyle w:val="NCHRPParagraph"/>
        <w:numPr>
          <w:ilvl w:val="0"/>
          <w:numId w:val="25"/>
        </w:numPr>
        <w:ind w:left="720"/>
      </w:pPr>
      <w:r>
        <w:t>W</w:t>
      </w:r>
      <w:r w:rsidR="000F03F4">
        <w:t>SDOT</w:t>
      </w:r>
      <w:r>
        <w:t xml:space="preserve"> has </w:t>
      </w:r>
      <w:r w:rsidRPr="00BF79DD">
        <w:t xml:space="preserve">Adopt-a-Highway agreements and </w:t>
      </w:r>
      <w:r w:rsidR="000F03F4">
        <w:t xml:space="preserve">a </w:t>
      </w:r>
      <w:r w:rsidRPr="00BF79DD">
        <w:t>Vegetation Alteration Permit</w:t>
      </w:r>
      <w:r>
        <w:t>.</w:t>
      </w:r>
    </w:p>
    <w:p w14:paraId="5661DDB7" w14:textId="77777777" w:rsidR="00BF79DD" w:rsidRDefault="00BF79DD" w:rsidP="00F45EDA">
      <w:pPr>
        <w:pStyle w:val="NCHRPParagraph"/>
        <w:numPr>
          <w:ilvl w:val="0"/>
          <w:numId w:val="25"/>
        </w:numPr>
        <w:ind w:left="720"/>
      </w:pPr>
      <w:r w:rsidRPr="00BF79DD">
        <w:t>Wis</w:t>
      </w:r>
      <w:r>
        <w:t>DOT</w:t>
      </w:r>
      <w:r w:rsidRPr="00BF79DD">
        <w:t xml:space="preserve"> has contracted with Wisconsin's 72 counties for State roadside mowing. Counties are interested in increases the number of times each season they mow the clear zone. WisDOT has also allowed increases mowing of it roadsides near selected urban areas. </w:t>
      </w:r>
    </w:p>
    <w:p w14:paraId="492C72D3" w14:textId="293CAFCB" w:rsidR="003C649D" w:rsidRDefault="000F03F4" w:rsidP="000078BD">
      <w:pPr>
        <w:pStyle w:val="NCHRPParagraph"/>
        <w:spacing w:before="240"/>
        <w:ind w:left="0"/>
      </w:pPr>
      <w:r w:rsidRPr="000078BD">
        <w:t xml:space="preserve">One </w:t>
      </w:r>
      <w:r w:rsidR="00021D63">
        <w:t>concern associated</w:t>
      </w:r>
      <w:r w:rsidRPr="000078BD">
        <w:t xml:space="preserve"> with allow</w:t>
      </w:r>
      <w:r w:rsidR="000078BD">
        <w:t>ing</w:t>
      </w:r>
      <w:r w:rsidRPr="000078BD">
        <w:t xml:space="preserve"> larger, woodier vegetation grow along the roadside is how this practice affects winter road conditions. Larger vegetation can create shadowing and ice hazards.</w:t>
      </w:r>
      <w:r w:rsidR="000078BD" w:rsidRPr="000078BD">
        <w:t xml:space="preserve"> However, the larger vegetation</w:t>
      </w:r>
      <w:r w:rsidR="000078BD">
        <w:t xml:space="preserve"> may also act as a living snow fence. Only 13 agencies responded to this question. Of those, 15% stated changes in mowing reduced the need for snow and ice removal because the vegetation behaves as a snow fence. The majority of the comments were that agencies have not conducted research regarding ice and snow issues and mowing protocols.</w:t>
      </w:r>
    </w:p>
    <w:p w14:paraId="3949C661" w14:textId="3D6FA507" w:rsidR="00016575" w:rsidRDefault="000078BD" w:rsidP="00EB1F34">
      <w:pPr>
        <w:spacing w:before="240" w:after="240"/>
      </w:pPr>
      <w:r>
        <w:t>In an effort to include relevant data in the interac</w:t>
      </w:r>
      <w:r w:rsidR="00016575">
        <w:t xml:space="preserve">tive online tool respondents were asked what be of value to their respective agencies. </w:t>
      </w:r>
      <w:r w:rsidR="00325F55">
        <w:t xml:space="preserve">The </w:t>
      </w:r>
      <w:r w:rsidR="002340BC">
        <w:t xml:space="preserve">complied </w:t>
      </w:r>
      <w:r w:rsidR="00325F55">
        <w:t xml:space="preserve">results are </w:t>
      </w:r>
      <w:r w:rsidR="002340BC">
        <w:t>as follows</w:t>
      </w:r>
      <w:r w:rsidR="00325F55">
        <w:t>.</w:t>
      </w:r>
    </w:p>
    <w:p w14:paraId="1D9D1400" w14:textId="0C032A81" w:rsidR="000078BD" w:rsidRDefault="00016575" w:rsidP="00F45EDA">
      <w:pPr>
        <w:pStyle w:val="ListParagraph"/>
        <w:numPr>
          <w:ilvl w:val="0"/>
          <w:numId w:val="27"/>
        </w:numPr>
        <w:ind w:left="720"/>
      </w:pPr>
      <w:r w:rsidRPr="00016575">
        <w:t>Showing the benefits of reduced mowing would go a long way in gaining support and implementation by district and county managers.</w:t>
      </w:r>
    </w:p>
    <w:p w14:paraId="5986E172" w14:textId="77777777" w:rsidR="00016575" w:rsidRDefault="00016575" w:rsidP="00F45EDA">
      <w:pPr>
        <w:pStyle w:val="ListParagraph"/>
        <w:numPr>
          <w:ilvl w:val="0"/>
          <w:numId w:val="27"/>
        </w:numPr>
        <w:ind w:left="720"/>
      </w:pPr>
      <w:r w:rsidRPr="00016575">
        <w:t xml:space="preserve">A definition of safety clear zone. </w:t>
      </w:r>
    </w:p>
    <w:p w14:paraId="0BB3E850" w14:textId="77777777" w:rsidR="00016575" w:rsidRDefault="00016575" w:rsidP="00F45EDA">
      <w:pPr>
        <w:pStyle w:val="ListParagraph"/>
        <w:numPr>
          <w:ilvl w:val="0"/>
          <w:numId w:val="27"/>
        </w:numPr>
        <w:ind w:left="720"/>
      </w:pPr>
      <w:r w:rsidRPr="00016575">
        <w:t xml:space="preserve">Noxious and invasive weed identification and control measures. </w:t>
      </w:r>
    </w:p>
    <w:p w14:paraId="0D936D89" w14:textId="77777777" w:rsidR="00016575" w:rsidRDefault="00016575" w:rsidP="00F45EDA">
      <w:pPr>
        <w:pStyle w:val="ListParagraph"/>
        <w:numPr>
          <w:ilvl w:val="0"/>
          <w:numId w:val="27"/>
        </w:numPr>
        <w:ind w:left="720"/>
      </w:pPr>
      <w:r w:rsidRPr="00016575">
        <w:t xml:space="preserve">Special/sensitive management areas (pollinator habitat, endangered species, etc.) </w:t>
      </w:r>
    </w:p>
    <w:p w14:paraId="5B761629" w14:textId="77777777" w:rsidR="00016575" w:rsidRDefault="00016575" w:rsidP="00F45EDA">
      <w:pPr>
        <w:pStyle w:val="ListParagraph"/>
        <w:numPr>
          <w:ilvl w:val="0"/>
          <w:numId w:val="27"/>
        </w:numPr>
        <w:ind w:left="720"/>
      </w:pPr>
      <w:r w:rsidRPr="00016575">
        <w:t xml:space="preserve">Site assessment, to take into consideration of neighbors, etc. </w:t>
      </w:r>
    </w:p>
    <w:p w14:paraId="4D35C68D" w14:textId="77777777" w:rsidR="00016575" w:rsidRDefault="00016575" w:rsidP="00F45EDA">
      <w:pPr>
        <w:pStyle w:val="ListParagraph"/>
        <w:numPr>
          <w:ilvl w:val="0"/>
          <w:numId w:val="27"/>
        </w:numPr>
        <w:ind w:left="720"/>
      </w:pPr>
      <w:r w:rsidRPr="00016575">
        <w:t xml:space="preserve">Hazardous tree management. </w:t>
      </w:r>
    </w:p>
    <w:p w14:paraId="3218B6B8" w14:textId="75AE669D" w:rsidR="00016575" w:rsidRDefault="00016575" w:rsidP="00F45EDA">
      <w:pPr>
        <w:pStyle w:val="ListParagraph"/>
        <w:numPr>
          <w:ilvl w:val="0"/>
          <w:numId w:val="27"/>
        </w:numPr>
        <w:ind w:left="720"/>
      </w:pPr>
      <w:r w:rsidRPr="00016575">
        <w:t>Erosion concerns</w:t>
      </w:r>
      <w:r w:rsidR="00DC201C">
        <w:t xml:space="preserve"> as larger species dominate and shade/destroy grasses</w:t>
      </w:r>
      <w:r w:rsidRPr="00016575">
        <w:t xml:space="preserve">. </w:t>
      </w:r>
    </w:p>
    <w:p w14:paraId="24EE97EB" w14:textId="77777777" w:rsidR="00016575" w:rsidRDefault="00016575" w:rsidP="00F45EDA">
      <w:pPr>
        <w:pStyle w:val="ListParagraph"/>
        <w:numPr>
          <w:ilvl w:val="0"/>
          <w:numId w:val="27"/>
        </w:numPr>
        <w:ind w:left="720"/>
      </w:pPr>
      <w:r w:rsidRPr="00016575">
        <w:t xml:space="preserve">Importance of including wildflowers and other pollinator plantings in open / cleared / disturbed areas to minimize the recurrence or new establishment of invasive plants. </w:t>
      </w:r>
    </w:p>
    <w:p w14:paraId="7678E849" w14:textId="77777777" w:rsidR="00016575" w:rsidRDefault="00016575" w:rsidP="00F45EDA">
      <w:pPr>
        <w:pStyle w:val="ListParagraph"/>
        <w:numPr>
          <w:ilvl w:val="0"/>
          <w:numId w:val="27"/>
        </w:numPr>
        <w:ind w:left="720"/>
      </w:pPr>
      <w:r>
        <w:t>E</w:t>
      </w:r>
      <w:r w:rsidRPr="00016575">
        <w:t>xamples of public-private management for habitat benefit</w:t>
      </w:r>
    </w:p>
    <w:p w14:paraId="1CA53066" w14:textId="77777777" w:rsidR="00016575" w:rsidRDefault="00016575" w:rsidP="00F45EDA">
      <w:pPr>
        <w:pStyle w:val="ListParagraph"/>
        <w:numPr>
          <w:ilvl w:val="0"/>
          <w:numId w:val="27"/>
        </w:numPr>
        <w:ind w:left="720"/>
      </w:pPr>
      <w:r>
        <w:t>E</w:t>
      </w:r>
      <w:r w:rsidRPr="00016575">
        <w:t>xamples of outreach strategies</w:t>
      </w:r>
    </w:p>
    <w:p w14:paraId="13F9F0A4" w14:textId="77777777" w:rsidR="00016575" w:rsidRDefault="00016575" w:rsidP="00F45EDA">
      <w:pPr>
        <w:pStyle w:val="ListParagraph"/>
        <w:numPr>
          <w:ilvl w:val="0"/>
          <w:numId w:val="27"/>
        </w:numPr>
        <w:ind w:left="720"/>
      </w:pPr>
      <w:r>
        <w:t>S</w:t>
      </w:r>
      <w:r w:rsidRPr="00016575">
        <w:t>uccession management strategies</w:t>
      </w:r>
    </w:p>
    <w:p w14:paraId="50894B73" w14:textId="77777777" w:rsidR="00016575" w:rsidRDefault="00016575" w:rsidP="00F45EDA">
      <w:pPr>
        <w:pStyle w:val="ListParagraph"/>
        <w:numPr>
          <w:ilvl w:val="0"/>
          <w:numId w:val="27"/>
        </w:numPr>
        <w:ind w:left="720"/>
      </w:pPr>
      <w:r>
        <w:t>W</w:t>
      </w:r>
      <w:r w:rsidRPr="00016575">
        <w:t xml:space="preserve">ildlife/impacts of limited/reduced mow. </w:t>
      </w:r>
    </w:p>
    <w:p w14:paraId="27ECBA8A" w14:textId="77777777" w:rsidR="00016575" w:rsidRDefault="00016575" w:rsidP="00F45EDA">
      <w:pPr>
        <w:pStyle w:val="ListParagraph"/>
        <w:numPr>
          <w:ilvl w:val="0"/>
          <w:numId w:val="27"/>
        </w:numPr>
        <w:ind w:left="720"/>
      </w:pPr>
      <w:r>
        <w:t>B</w:t>
      </w:r>
      <w:r w:rsidRPr="00016575">
        <w:t>est management for safety and cost reduction</w:t>
      </w:r>
      <w:r>
        <w:t xml:space="preserve">. </w:t>
      </w:r>
    </w:p>
    <w:p w14:paraId="05639935" w14:textId="0486E4B1" w:rsidR="00016575" w:rsidRDefault="00016575" w:rsidP="00F45EDA">
      <w:pPr>
        <w:pStyle w:val="ListParagraph"/>
        <w:numPr>
          <w:ilvl w:val="0"/>
          <w:numId w:val="27"/>
        </w:numPr>
        <w:ind w:left="720"/>
      </w:pPr>
      <w:r w:rsidRPr="00016575">
        <w:t>Creation of a</w:t>
      </w:r>
      <w:r>
        <w:t>n</w:t>
      </w:r>
      <w:r w:rsidRPr="00016575">
        <w:t xml:space="preserve"> Integrated Vegetation Management plan that controlled the growth of noxious and invasive plants </w:t>
      </w:r>
      <w:r w:rsidR="00F11259">
        <w:t>using</w:t>
      </w:r>
      <w:r w:rsidRPr="00016575">
        <w:t xml:space="preserve"> herbicides as well as mowing.</w:t>
      </w:r>
    </w:p>
    <w:p w14:paraId="7A40B1C0" w14:textId="77777777" w:rsidR="00016575" w:rsidRDefault="00016575" w:rsidP="00F45EDA">
      <w:pPr>
        <w:pStyle w:val="ListParagraph"/>
        <w:numPr>
          <w:ilvl w:val="0"/>
          <w:numId w:val="27"/>
        </w:numPr>
        <w:ind w:left="720"/>
      </w:pPr>
      <w:r w:rsidRPr="00016575">
        <w:lastRenderedPageBreak/>
        <w:t xml:space="preserve">Discussion of design considerations. </w:t>
      </w:r>
    </w:p>
    <w:p w14:paraId="5E9F942C" w14:textId="31ECEB3E" w:rsidR="00016575" w:rsidRDefault="00016575" w:rsidP="00F45EDA">
      <w:pPr>
        <w:pStyle w:val="ListParagraph"/>
        <w:numPr>
          <w:ilvl w:val="0"/>
          <w:numId w:val="27"/>
        </w:numPr>
        <w:ind w:left="720"/>
      </w:pPr>
      <w:r w:rsidRPr="00016575">
        <w:t>Specific maintenance strategies that have worked, particularly for steeper slopes.</w:t>
      </w:r>
    </w:p>
    <w:p w14:paraId="69097426" w14:textId="35A3E3D3" w:rsidR="00016575" w:rsidRDefault="00016575" w:rsidP="00F45EDA">
      <w:pPr>
        <w:pStyle w:val="ListParagraph"/>
        <w:numPr>
          <w:ilvl w:val="0"/>
          <w:numId w:val="27"/>
        </w:numPr>
        <w:ind w:left="720"/>
      </w:pPr>
      <w:r>
        <w:t>M</w:t>
      </w:r>
      <w:r w:rsidRPr="00016575">
        <w:t>onetary and nonmonetary val</w:t>
      </w:r>
      <w:r>
        <w:t>ue of native habitat management.</w:t>
      </w:r>
    </w:p>
    <w:p w14:paraId="6B67D9AF" w14:textId="27A26FFE" w:rsidR="00016575" w:rsidRDefault="00016575" w:rsidP="00F45EDA">
      <w:pPr>
        <w:pStyle w:val="ListParagraph"/>
        <w:numPr>
          <w:ilvl w:val="0"/>
          <w:numId w:val="27"/>
        </w:numPr>
        <w:ind w:left="720"/>
      </w:pPr>
      <w:r w:rsidRPr="00016575">
        <w:t>Frequency of brush/small tree cutting on the edge of the clear zone to keep small trees from becoming large trees and potentially falling in the roadway.</w:t>
      </w:r>
    </w:p>
    <w:p w14:paraId="73EFEF4E" w14:textId="77777777" w:rsidR="00016575" w:rsidRDefault="00016575" w:rsidP="00F45EDA">
      <w:pPr>
        <w:pStyle w:val="ListParagraph"/>
        <w:numPr>
          <w:ilvl w:val="0"/>
          <w:numId w:val="27"/>
        </w:numPr>
        <w:ind w:left="720"/>
      </w:pPr>
      <w:r>
        <w:t>A</w:t>
      </w:r>
      <w:r w:rsidRPr="00016575">
        <w:t>ddress utilities, both underground and above ground</w:t>
      </w:r>
      <w:r>
        <w:t xml:space="preserve"> and</w:t>
      </w:r>
      <w:r w:rsidRPr="00016575">
        <w:t xml:space="preserve"> existing and permits for new utilities. </w:t>
      </w:r>
    </w:p>
    <w:p w14:paraId="1DAF298F" w14:textId="7EE5638E" w:rsidR="00016575" w:rsidRDefault="00016575" w:rsidP="00F45EDA">
      <w:pPr>
        <w:pStyle w:val="ListParagraph"/>
        <w:numPr>
          <w:ilvl w:val="0"/>
          <w:numId w:val="27"/>
        </w:numPr>
        <w:ind w:left="720"/>
      </w:pPr>
      <w:r w:rsidRPr="00016575">
        <w:t xml:space="preserve">How </w:t>
      </w:r>
      <w:r>
        <w:t>to</w:t>
      </w:r>
      <w:r w:rsidRPr="00016575">
        <w:t xml:space="preserve"> maintain fences </w:t>
      </w:r>
      <w:r>
        <w:t>with</w:t>
      </w:r>
      <w:r w:rsidRPr="00016575">
        <w:t xml:space="preserve"> shrubs growing </w:t>
      </w:r>
      <w:r>
        <w:t>around and into the fence.</w:t>
      </w:r>
    </w:p>
    <w:p w14:paraId="412949F4" w14:textId="3BA122E4" w:rsidR="00016575" w:rsidRDefault="00DC201C" w:rsidP="00F45EDA">
      <w:pPr>
        <w:pStyle w:val="ListParagraph"/>
        <w:numPr>
          <w:ilvl w:val="0"/>
          <w:numId w:val="27"/>
        </w:numPr>
        <w:ind w:left="720"/>
      </w:pPr>
      <w:r>
        <w:t>Fire hazard controls.</w:t>
      </w:r>
    </w:p>
    <w:p w14:paraId="2FC44D49" w14:textId="2BE7C06E" w:rsidR="00D841E6" w:rsidRDefault="00DC201C">
      <w:pPr>
        <w:spacing w:after="200" w:line="276" w:lineRule="auto"/>
        <w:ind w:firstLine="0"/>
      </w:pPr>
      <w:r>
        <w:br w:type="page"/>
      </w:r>
      <w:r w:rsidR="00D841E6">
        <w:lastRenderedPageBreak/>
        <w:br w:type="page"/>
      </w:r>
    </w:p>
    <w:p w14:paraId="7AFADD42" w14:textId="77777777" w:rsidR="00D841E6" w:rsidRDefault="00D841E6" w:rsidP="00D841E6">
      <w:pPr>
        <w:spacing w:after="200" w:line="276" w:lineRule="auto"/>
        <w:ind w:firstLine="0"/>
        <w:rPr>
          <w:rFonts w:ascii="Times New Roman Bold" w:eastAsiaTheme="majorEastAsia" w:hAnsi="Times New Roman Bold" w:cstheme="majorBidi"/>
          <w:b/>
          <w:bCs/>
          <w:caps/>
          <w:szCs w:val="28"/>
          <w:lang w:bidi="en-US"/>
        </w:rPr>
      </w:pPr>
      <w:r>
        <w:rPr>
          <w:rFonts w:ascii="Times New Roman Bold" w:eastAsiaTheme="majorEastAsia" w:hAnsi="Times New Roman Bold" w:cstheme="majorBidi"/>
          <w:b/>
          <w:bCs/>
          <w:caps/>
          <w:szCs w:val="28"/>
          <w:lang w:bidi="en-US"/>
        </w:rPr>
        <w:lastRenderedPageBreak/>
        <w:t>REFERENCE</w:t>
      </w:r>
    </w:p>
    <w:p w14:paraId="0507210B" w14:textId="77777777" w:rsidR="00D841E6" w:rsidRDefault="00D841E6" w:rsidP="00D841E6">
      <w:pPr>
        <w:pStyle w:val="ListParagraph"/>
        <w:numPr>
          <w:ilvl w:val="0"/>
          <w:numId w:val="46"/>
        </w:numPr>
        <w:spacing w:after="200" w:line="276" w:lineRule="auto"/>
        <w:ind w:left="360"/>
        <w:rPr>
          <w:rFonts w:cs="Times New Roman"/>
        </w:rPr>
      </w:pPr>
      <w:r>
        <w:rPr>
          <w:rFonts w:cs="Times New Roman"/>
        </w:rPr>
        <w:t xml:space="preserve">AASHTO. </w:t>
      </w:r>
      <w:r w:rsidRPr="00705360">
        <w:rPr>
          <w:rFonts w:cs="Times New Roman"/>
          <w:i/>
        </w:rPr>
        <w:t>Roadside Design Guide</w:t>
      </w:r>
      <w:r>
        <w:rPr>
          <w:rFonts w:cs="Times New Roman"/>
        </w:rPr>
        <w:t>. 2011.</w:t>
      </w:r>
    </w:p>
    <w:p w14:paraId="7D8B6468" w14:textId="77777777" w:rsidR="00D841E6" w:rsidRDefault="00D841E6" w:rsidP="00D841E6">
      <w:pPr>
        <w:pStyle w:val="ListParagraph"/>
        <w:numPr>
          <w:ilvl w:val="0"/>
          <w:numId w:val="46"/>
        </w:numPr>
        <w:spacing w:after="200" w:line="276" w:lineRule="auto"/>
        <w:ind w:left="360"/>
        <w:rPr>
          <w:rFonts w:cs="Times New Roman"/>
        </w:rPr>
      </w:pPr>
      <w:r>
        <w:rPr>
          <w:rFonts w:cs="Times New Roman"/>
        </w:rPr>
        <w:t xml:space="preserve">Minnesota DOT and DNR. </w:t>
      </w:r>
      <w:r w:rsidRPr="00705360">
        <w:rPr>
          <w:rFonts w:cs="Times New Roman"/>
          <w:i/>
        </w:rPr>
        <w:t>Roadsides for Wildlife</w:t>
      </w:r>
      <w:r>
        <w:rPr>
          <w:rFonts w:cs="Times New Roman"/>
        </w:rPr>
        <w:t xml:space="preserve">. </w:t>
      </w:r>
    </w:p>
    <w:p w14:paraId="6797D992" w14:textId="77777777" w:rsidR="00D841E6" w:rsidRPr="00705360" w:rsidRDefault="00D841E6" w:rsidP="00D841E6">
      <w:pPr>
        <w:pStyle w:val="ListParagraph"/>
        <w:numPr>
          <w:ilvl w:val="0"/>
          <w:numId w:val="46"/>
        </w:numPr>
        <w:spacing w:after="200" w:line="276" w:lineRule="auto"/>
        <w:ind w:left="360"/>
        <w:rPr>
          <w:rFonts w:cs="Times New Roman"/>
        </w:rPr>
      </w:pPr>
      <w:r w:rsidRPr="00705360">
        <w:rPr>
          <w:rFonts w:cs="Times New Roman"/>
        </w:rPr>
        <w:t>The White House Office of the Press Secretary</w:t>
      </w:r>
      <w:r>
        <w:rPr>
          <w:rFonts w:cs="Times New Roman"/>
        </w:rPr>
        <w:t>.</w:t>
      </w:r>
      <w:r w:rsidRPr="00705360">
        <w:rPr>
          <w:rFonts w:cs="Times New Roman"/>
          <w:i/>
        </w:rPr>
        <w:t xml:space="preserve"> Presidential Memorandum -- Creating a Federal Strategy to Promote the Health of Honey Bees and Other Pollinators</w:t>
      </w:r>
      <w:r w:rsidRPr="00705360">
        <w:rPr>
          <w:rFonts w:cs="Times New Roman"/>
        </w:rPr>
        <w:t>. 2014.</w:t>
      </w:r>
    </w:p>
    <w:p w14:paraId="4782B68A" w14:textId="77777777" w:rsidR="00D841E6" w:rsidRPr="00794D80" w:rsidRDefault="00D841E6" w:rsidP="00D841E6">
      <w:pPr>
        <w:pStyle w:val="ListParagraph"/>
        <w:numPr>
          <w:ilvl w:val="0"/>
          <w:numId w:val="46"/>
        </w:numPr>
        <w:spacing w:after="200" w:line="276" w:lineRule="auto"/>
        <w:ind w:left="360"/>
        <w:rPr>
          <w:rFonts w:cs="Times New Roman"/>
        </w:rPr>
      </w:pPr>
      <w:r w:rsidRPr="00794D80">
        <w:rPr>
          <w:rFonts w:cs="Times New Roman"/>
        </w:rPr>
        <w:t xml:space="preserve">Johnson, A. M. </w:t>
      </w:r>
      <w:r w:rsidRPr="00794D80">
        <w:rPr>
          <w:rFonts w:cs="Times New Roman"/>
          <w:i/>
        </w:rPr>
        <w:t>Best Practices Handbook on Roadside Vegetation Management</w:t>
      </w:r>
      <w:r w:rsidRPr="00794D80">
        <w:rPr>
          <w:rFonts w:cs="Times New Roman"/>
        </w:rPr>
        <w:t>. 2000. Report #2000-19. University of Minnesota, Twin Cities, Minnesota.</w:t>
      </w:r>
    </w:p>
    <w:p w14:paraId="7CA1B9AD" w14:textId="77777777" w:rsidR="00D841E6" w:rsidRPr="00794D80" w:rsidRDefault="00D841E6" w:rsidP="00D841E6">
      <w:pPr>
        <w:pStyle w:val="ListParagraph"/>
        <w:numPr>
          <w:ilvl w:val="0"/>
          <w:numId w:val="46"/>
        </w:numPr>
        <w:spacing w:after="200" w:line="276" w:lineRule="auto"/>
        <w:ind w:left="360"/>
        <w:rPr>
          <w:rFonts w:cs="Times New Roman"/>
        </w:rPr>
      </w:pPr>
      <w:r w:rsidRPr="00794D80">
        <w:rPr>
          <w:rFonts w:cs="Times New Roman"/>
        </w:rPr>
        <w:t xml:space="preserve">Fitzpatrick, C. D., C. P. Harrington, M. A. Knodler Jr., and M. R. Romoser. </w:t>
      </w:r>
      <w:r w:rsidRPr="00794D80">
        <w:rPr>
          <w:rFonts w:cs="Times New Roman"/>
          <w:i/>
        </w:rPr>
        <w:t>The influence of clear zone size and roadside vegetation on driver behavior</w:t>
      </w:r>
      <w:r w:rsidRPr="00794D80">
        <w:rPr>
          <w:rFonts w:cs="Times New Roman"/>
        </w:rPr>
        <w:t>. Journal of Safety Research, Vol. 49, 2014, pp. 97-e1.</w:t>
      </w:r>
    </w:p>
    <w:p w14:paraId="635D111D" w14:textId="77777777" w:rsidR="00D841E6" w:rsidRPr="00794D80" w:rsidRDefault="00D841E6" w:rsidP="00D841E6">
      <w:pPr>
        <w:pStyle w:val="ListParagraph"/>
        <w:numPr>
          <w:ilvl w:val="0"/>
          <w:numId w:val="46"/>
        </w:numPr>
        <w:spacing w:after="200" w:line="276" w:lineRule="auto"/>
        <w:ind w:left="360"/>
        <w:rPr>
          <w:rFonts w:cs="Times New Roman"/>
        </w:rPr>
      </w:pPr>
      <w:r w:rsidRPr="00794D80">
        <w:rPr>
          <w:rFonts w:cs="Times New Roman"/>
        </w:rPr>
        <w:t xml:space="preserve">Abidin, A. N. S. Z., M. M. A. Rahim, W. S. Voon, and R. U. R. Sohadi. </w:t>
      </w:r>
      <w:r w:rsidRPr="00794D80">
        <w:rPr>
          <w:rFonts w:cs="Times New Roman"/>
          <w:i/>
        </w:rPr>
        <w:t>Single-Vehicle Accidents Involving Trees in Malaysia–a Preliminary Study.</w:t>
      </w:r>
      <w:r w:rsidRPr="00794D80">
        <w:rPr>
          <w:rFonts w:cs="Times New Roman"/>
        </w:rPr>
        <w:t xml:space="preserve"> 2009. Research Report, No. MRR 12. Malaysian Institute of Road Safety Research. </w:t>
      </w:r>
    </w:p>
    <w:p w14:paraId="04667BB3" w14:textId="77777777" w:rsidR="00D841E6" w:rsidRPr="00794D80" w:rsidRDefault="00D841E6" w:rsidP="00D841E6">
      <w:pPr>
        <w:pStyle w:val="ListParagraph"/>
        <w:numPr>
          <w:ilvl w:val="0"/>
          <w:numId w:val="46"/>
        </w:numPr>
        <w:spacing w:after="200" w:line="276" w:lineRule="auto"/>
        <w:ind w:left="360"/>
        <w:rPr>
          <w:rFonts w:cs="Times New Roman"/>
        </w:rPr>
      </w:pPr>
      <w:r w:rsidRPr="00794D80">
        <w:rPr>
          <w:rFonts w:cs="Times New Roman"/>
        </w:rPr>
        <w:t xml:space="preserve">Kociolek, A. V., L. Craighead, A. Craighead, and B. Brock. </w:t>
      </w:r>
      <w:r w:rsidRPr="00794D80">
        <w:rPr>
          <w:rFonts w:cs="Times New Roman"/>
          <w:i/>
        </w:rPr>
        <w:t>Evaluating wildlife mortality hotspots, habitat connectivity and potential accommodation along US 287 and MT 87 in the Madison Valley, Montana, final report.</w:t>
      </w:r>
      <w:r w:rsidRPr="00794D80">
        <w:rPr>
          <w:rFonts w:cs="Times New Roman"/>
        </w:rPr>
        <w:t xml:space="preserve"> 2016. Project Summary Report 8217-001. Montana Department of Transportation, Research Programs.</w:t>
      </w:r>
    </w:p>
    <w:p w14:paraId="6AA446A9" w14:textId="77777777" w:rsidR="00D841E6" w:rsidRPr="00794D80" w:rsidRDefault="00D841E6" w:rsidP="00D841E6">
      <w:pPr>
        <w:pStyle w:val="ListParagraph"/>
        <w:numPr>
          <w:ilvl w:val="0"/>
          <w:numId w:val="46"/>
        </w:numPr>
        <w:spacing w:after="200" w:line="276" w:lineRule="auto"/>
        <w:ind w:left="360"/>
        <w:rPr>
          <w:rFonts w:cs="Times New Roman"/>
        </w:rPr>
      </w:pPr>
      <w:r w:rsidRPr="00794D80">
        <w:rPr>
          <w:rFonts w:cs="Times New Roman"/>
        </w:rPr>
        <w:t xml:space="preserve">Donaldson, B. M. </w:t>
      </w:r>
      <w:r w:rsidRPr="00794D80">
        <w:rPr>
          <w:rFonts w:cs="Times New Roman"/>
          <w:i/>
        </w:rPr>
        <w:t>Improving Animal-Vehicle Collision Data for the Strategic Application of Mitigation</w:t>
      </w:r>
      <w:r w:rsidRPr="00794D80">
        <w:rPr>
          <w:rFonts w:cs="Times New Roman"/>
        </w:rPr>
        <w:t>. 2017. FHWA/VTRC 18-R16.</w:t>
      </w:r>
    </w:p>
    <w:p w14:paraId="3B37A9EC" w14:textId="77777777" w:rsidR="00D841E6" w:rsidRPr="00794D80" w:rsidRDefault="00D841E6" w:rsidP="00D841E6">
      <w:pPr>
        <w:pStyle w:val="ListParagraph"/>
        <w:numPr>
          <w:ilvl w:val="0"/>
          <w:numId w:val="46"/>
        </w:numPr>
        <w:spacing w:after="200" w:line="276" w:lineRule="auto"/>
        <w:ind w:left="360"/>
        <w:rPr>
          <w:rFonts w:cs="Times New Roman"/>
        </w:rPr>
      </w:pPr>
      <w:r w:rsidRPr="00794D80">
        <w:rPr>
          <w:rFonts w:cs="Times New Roman"/>
        </w:rPr>
        <w:t xml:space="preserve">Coffin, A. W. </w:t>
      </w:r>
      <w:r w:rsidRPr="00794D80">
        <w:rPr>
          <w:rFonts w:cs="Times New Roman"/>
          <w:i/>
        </w:rPr>
        <w:t>From roadkill to road ecology: a review of the ecological effects of roads.</w:t>
      </w:r>
      <w:r w:rsidRPr="00794D80">
        <w:rPr>
          <w:rFonts w:cs="Times New Roman"/>
        </w:rPr>
        <w:t xml:space="preserve"> Journal of transport Geography, Vol. 15, Issue 5, 2007, pp. 396-406.</w:t>
      </w:r>
    </w:p>
    <w:p w14:paraId="617E851E" w14:textId="77777777" w:rsidR="00D841E6" w:rsidRPr="00794D80" w:rsidRDefault="00D841E6" w:rsidP="00D841E6">
      <w:pPr>
        <w:pStyle w:val="ListParagraph"/>
        <w:numPr>
          <w:ilvl w:val="0"/>
          <w:numId w:val="46"/>
        </w:numPr>
        <w:spacing w:after="200" w:line="276" w:lineRule="auto"/>
        <w:ind w:left="360"/>
        <w:rPr>
          <w:rFonts w:cs="Times New Roman"/>
        </w:rPr>
      </w:pPr>
      <w:r w:rsidRPr="00794D80">
        <w:rPr>
          <w:rFonts w:cs="Times New Roman"/>
        </w:rPr>
        <w:t xml:space="preserve">Hindelang, M., D. Premo, E. Rogers, and K. Premo. Addressing deer-vehicle accidents with an ecological landscape GIS approach, pp. 185-192. In </w:t>
      </w:r>
      <w:r w:rsidRPr="00794D80">
        <w:rPr>
          <w:rFonts w:cs="Times New Roman"/>
          <w:i/>
        </w:rPr>
        <w:t>Proceedings of the Third International Conference on Wildlife Ecology and Transportation</w:t>
      </w:r>
      <w:r w:rsidRPr="00794D80">
        <w:rPr>
          <w:rFonts w:cs="Times New Roman"/>
        </w:rPr>
        <w:t>, FL-ER-73–99, Florida Department of Transportation, Tallahassee, Florida, 1999.</w:t>
      </w:r>
    </w:p>
    <w:p w14:paraId="4DC5CD8D" w14:textId="77777777" w:rsidR="00D841E6" w:rsidRPr="00794D80" w:rsidRDefault="00D841E6" w:rsidP="00D841E6">
      <w:pPr>
        <w:pStyle w:val="ListParagraph"/>
        <w:numPr>
          <w:ilvl w:val="0"/>
          <w:numId w:val="46"/>
        </w:numPr>
        <w:spacing w:after="200" w:line="276" w:lineRule="auto"/>
        <w:ind w:left="360"/>
        <w:rPr>
          <w:rFonts w:cs="Times New Roman"/>
        </w:rPr>
      </w:pPr>
      <w:r w:rsidRPr="00794D80">
        <w:rPr>
          <w:rFonts w:cs="Times New Roman"/>
        </w:rPr>
        <w:t xml:space="preserve">Huijser, M. P., P. T. McGowen, J. Fuller, A. Hardy, and A. Kociolek. </w:t>
      </w:r>
      <w:r w:rsidRPr="00794D80">
        <w:rPr>
          <w:rFonts w:cs="Times New Roman"/>
          <w:i/>
        </w:rPr>
        <w:t>Wildlife-vehicle collision reduction study: Report to congress</w:t>
      </w:r>
      <w:r w:rsidRPr="00794D80">
        <w:rPr>
          <w:rFonts w:cs="Times New Roman"/>
        </w:rPr>
        <w:t>. 2007. FHWA-HRT-08-034.</w:t>
      </w:r>
    </w:p>
    <w:p w14:paraId="386B8B84" w14:textId="77777777" w:rsidR="00D841E6" w:rsidRPr="00794D80" w:rsidRDefault="00D841E6" w:rsidP="00D841E6">
      <w:pPr>
        <w:pStyle w:val="ListParagraph"/>
        <w:numPr>
          <w:ilvl w:val="0"/>
          <w:numId w:val="46"/>
        </w:numPr>
        <w:spacing w:after="200" w:line="276" w:lineRule="auto"/>
        <w:ind w:left="360"/>
        <w:rPr>
          <w:rFonts w:cs="Times New Roman"/>
        </w:rPr>
      </w:pPr>
      <w:r w:rsidRPr="00794D80">
        <w:rPr>
          <w:rFonts w:cs="Times New Roman"/>
        </w:rPr>
        <w:t xml:space="preserve">Normandeau Associates, Inc. </w:t>
      </w:r>
      <w:r w:rsidRPr="00794D80">
        <w:rPr>
          <w:rFonts w:cs="Times New Roman"/>
          <w:i/>
        </w:rPr>
        <w:t>Deer-vehicle Crash, Ecological, and Economic Impacts of Reduced Roadside Mowing - Final Report</w:t>
      </w:r>
      <w:r w:rsidRPr="00794D80">
        <w:rPr>
          <w:rFonts w:cs="Times New Roman"/>
        </w:rPr>
        <w:t>. 2012. Bedford, NH: Normandeau Associates.</w:t>
      </w:r>
    </w:p>
    <w:p w14:paraId="10D41302" w14:textId="77777777" w:rsidR="00D841E6" w:rsidRPr="00794D80" w:rsidRDefault="00D841E6" w:rsidP="00D841E6">
      <w:pPr>
        <w:pStyle w:val="ListParagraph"/>
        <w:numPr>
          <w:ilvl w:val="0"/>
          <w:numId w:val="46"/>
        </w:numPr>
        <w:spacing w:after="200" w:line="276" w:lineRule="auto"/>
        <w:ind w:left="360"/>
        <w:rPr>
          <w:rFonts w:cs="Times New Roman"/>
        </w:rPr>
      </w:pPr>
      <w:r w:rsidRPr="00794D80">
        <w:rPr>
          <w:rFonts w:cs="Times New Roman"/>
        </w:rPr>
        <w:t xml:space="preserve">Ng, J. W., C. Nielsen, and C. C. St. Clair. </w:t>
      </w:r>
      <w:r w:rsidRPr="00794D80">
        <w:rPr>
          <w:rFonts w:cs="Times New Roman"/>
          <w:i/>
        </w:rPr>
        <w:t>Landscape and traffic factors influencing deer–vehicle collisions in an urban environment</w:t>
      </w:r>
      <w:r w:rsidRPr="00794D80">
        <w:rPr>
          <w:rFonts w:cs="Times New Roman"/>
        </w:rPr>
        <w:t>. Human-Wildlife Conflicts, Vol. 2, Issue1, 2008, pp.34-47.</w:t>
      </w:r>
    </w:p>
    <w:p w14:paraId="32E9F537" w14:textId="77777777" w:rsidR="00D841E6" w:rsidRPr="00794D80" w:rsidRDefault="00D841E6" w:rsidP="00D841E6">
      <w:pPr>
        <w:pStyle w:val="ListParagraph"/>
        <w:numPr>
          <w:ilvl w:val="0"/>
          <w:numId w:val="46"/>
        </w:numPr>
        <w:spacing w:after="200" w:line="276" w:lineRule="auto"/>
        <w:ind w:left="360"/>
        <w:rPr>
          <w:rFonts w:cs="Times New Roman"/>
        </w:rPr>
      </w:pPr>
      <w:r w:rsidRPr="00794D80">
        <w:rPr>
          <w:rFonts w:cs="Times New Roman"/>
        </w:rPr>
        <w:t>Church, D. C. The Ruminant animal: digestive physiology and nutrition, 1988.</w:t>
      </w:r>
    </w:p>
    <w:p w14:paraId="54710F61" w14:textId="77777777" w:rsidR="00D841E6" w:rsidRPr="00794D80" w:rsidRDefault="00D841E6" w:rsidP="00D841E6">
      <w:pPr>
        <w:pStyle w:val="ListParagraph"/>
        <w:numPr>
          <w:ilvl w:val="0"/>
          <w:numId w:val="46"/>
        </w:numPr>
        <w:spacing w:after="200" w:line="276" w:lineRule="auto"/>
        <w:ind w:left="360"/>
        <w:rPr>
          <w:rFonts w:cs="Times New Roman"/>
        </w:rPr>
      </w:pPr>
      <w:r w:rsidRPr="00794D80">
        <w:rPr>
          <w:rFonts w:cs="Times New Roman"/>
        </w:rPr>
        <w:t xml:space="preserve">Ramp, D., V. K. Wilson, and D. B. Croft. </w:t>
      </w:r>
      <w:r w:rsidRPr="00794D80">
        <w:rPr>
          <w:rFonts w:cs="Times New Roman"/>
          <w:i/>
        </w:rPr>
        <w:t>Assessing the impacts of roads in peri-urban reserves: Road-based fatalities and road usage by wildlife in the Royal National Park, New South Wales, Australia</w:t>
      </w:r>
      <w:r w:rsidRPr="00794D80">
        <w:rPr>
          <w:rFonts w:cs="Times New Roman"/>
        </w:rPr>
        <w:t>. Biological Conservation, Vol.129, Issue 3, 2006, pp. 348-359.</w:t>
      </w:r>
    </w:p>
    <w:p w14:paraId="1067D242" w14:textId="77777777" w:rsidR="00D841E6" w:rsidRPr="00794D80" w:rsidRDefault="00D841E6" w:rsidP="00D841E6">
      <w:pPr>
        <w:pStyle w:val="ListParagraph"/>
        <w:numPr>
          <w:ilvl w:val="0"/>
          <w:numId w:val="46"/>
        </w:numPr>
        <w:spacing w:after="200" w:line="276" w:lineRule="auto"/>
        <w:ind w:left="360"/>
        <w:rPr>
          <w:rFonts w:cs="Times New Roman"/>
        </w:rPr>
      </w:pPr>
      <w:r w:rsidRPr="00794D80">
        <w:rPr>
          <w:rFonts w:cs="Times New Roman"/>
        </w:rPr>
        <w:t>Niemi, M. Animal-vehicle collisions-from knowledge to mitigation. Dissertationes Forestales, 2016.</w:t>
      </w:r>
    </w:p>
    <w:p w14:paraId="79F9F588" w14:textId="77777777" w:rsidR="00D841E6" w:rsidRPr="00794D80" w:rsidRDefault="00D841E6" w:rsidP="00D841E6">
      <w:pPr>
        <w:pStyle w:val="ListParagraph"/>
        <w:numPr>
          <w:ilvl w:val="0"/>
          <w:numId w:val="46"/>
        </w:numPr>
        <w:spacing w:after="200" w:line="276" w:lineRule="auto"/>
        <w:ind w:left="360"/>
        <w:rPr>
          <w:rFonts w:cs="Times New Roman"/>
        </w:rPr>
      </w:pPr>
      <w:r w:rsidRPr="00794D80">
        <w:rPr>
          <w:rFonts w:cs="Times New Roman"/>
        </w:rPr>
        <w:lastRenderedPageBreak/>
        <w:t xml:space="preserve">Kušta, T., Z. Keken, M. Ježek, M. Holá, and P. Šmíd. </w:t>
      </w:r>
      <w:r w:rsidRPr="00794D80">
        <w:rPr>
          <w:rFonts w:cs="Times New Roman"/>
          <w:i/>
        </w:rPr>
        <w:t>The effect of traffic intensity and animal activity on probability of ungulate-vehicle collisions in the Czech Republic</w:t>
      </w:r>
      <w:r w:rsidRPr="00794D80">
        <w:rPr>
          <w:rFonts w:cs="Times New Roman"/>
        </w:rPr>
        <w:t>. Safety science, Vol. 91, 2017, pp. 105-113.</w:t>
      </w:r>
    </w:p>
    <w:p w14:paraId="054D4E28" w14:textId="77777777" w:rsidR="00D841E6" w:rsidRPr="00794D80" w:rsidRDefault="00D841E6" w:rsidP="00D841E6">
      <w:pPr>
        <w:pStyle w:val="ListParagraph"/>
        <w:numPr>
          <w:ilvl w:val="0"/>
          <w:numId w:val="46"/>
        </w:numPr>
        <w:spacing w:after="200" w:line="276" w:lineRule="auto"/>
        <w:ind w:left="360"/>
        <w:rPr>
          <w:rFonts w:cs="Times New Roman"/>
        </w:rPr>
      </w:pPr>
      <w:r w:rsidRPr="00794D80">
        <w:rPr>
          <w:rFonts w:cs="Times New Roman"/>
        </w:rPr>
        <w:t xml:space="preserve">Myczko, Ł., T. H. Sparks, P. Skórka, Z. M. Rosin, Z. Kwieciński, M. T. Górecki, and P. Tryjanowski. </w:t>
      </w:r>
      <w:r w:rsidRPr="00794D80">
        <w:rPr>
          <w:rFonts w:cs="Times New Roman"/>
          <w:i/>
        </w:rPr>
        <w:t>Effects of local roads and car traffic on the occurrence pattern and foraging behaviour of bats.</w:t>
      </w:r>
      <w:r w:rsidRPr="00794D80">
        <w:rPr>
          <w:rFonts w:cs="Times New Roman"/>
        </w:rPr>
        <w:t xml:space="preserve"> Transportation Research Part D: Transport and Environment, Vol. 56, 2017, pp. 222-228.</w:t>
      </w:r>
    </w:p>
    <w:p w14:paraId="01BC0FCE" w14:textId="77777777" w:rsidR="00D841E6" w:rsidRPr="00794D80" w:rsidRDefault="00D841E6" w:rsidP="00D841E6">
      <w:pPr>
        <w:pStyle w:val="ListParagraph"/>
        <w:numPr>
          <w:ilvl w:val="0"/>
          <w:numId w:val="46"/>
        </w:numPr>
        <w:spacing w:after="200" w:line="276" w:lineRule="auto"/>
        <w:ind w:left="360"/>
        <w:rPr>
          <w:rFonts w:cs="Times New Roman"/>
        </w:rPr>
      </w:pPr>
      <w:r w:rsidRPr="00794D80">
        <w:rPr>
          <w:rFonts w:cs="Times New Roman"/>
        </w:rPr>
        <w:t xml:space="preserve">Rao, S., and Koli, V. K. </w:t>
      </w:r>
      <w:r w:rsidRPr="00794D80">
        <w:rPr>
          <w:rFonts w:cs="Times New Roman"/>
          <w:i/>
        </w:rPr>
        <w:t>Edge effect of busy high traffic roads on the nest site selection of birds inside the city area: Guild response</w:t>
      </w:r>
      <w:r w:rsidRPr="00794D80">
        <w:rPr>
          <w:rFonts w:cs="Times New Roman"/>
        </w:rPr>
        <w:t>. Transportation Research Part D: Transport and Environment, Vol. 51, 2017, pp. 94-101.</w:t>
      </w:r>
    </w:p>
    <w:p w14:paraId="26B6F8F3" w14:textId="77777777" w:rsidR="00D841E6" w:rsidRPr="00794D80" w:rsidRDefault="00D841E6" w:rsidP="00D841E6">
      <w:pPr>
        <w:pStyle w:val="ListParagraph"/>
        <w:numPr>
          <w:ilvl w:val="0"/>
          <w:numId w:val="46"/>
        </w:numPr>
        <w:spacing w:after="200" w:line="276" w:lineRule="auto"/>
        <w:ind w:left="360"/>
        <w:rPr>
          <w:rFonts w:cs="Times New Roman"/>
        </w:rPr>
      </w:pPr>
      <w:r w:rsidRPr="00794D80">
        <w:rPr>
          <w:rFonts w:cs="Times New Roman"/>
        </w:rPr>
        <w:t xml:space="preserve">Proppe, D. S., N. McMillan, J. V.Congdon, and C. B. Sturdy. </w:t>
      </w:r>
      <w:r w:rsidRPr="00794D80">
        <w:rPr>
          <w:rFonts w:cs="Times New Roman"/>
          <w:i/>
        </w:rPr>
        <w:t>Mitigating road impacts on animals through learning principles</w:t>
      </w:r>
      <w:r w:rsidRPr="00794D80">
        <w:rPr>
          <w:rFonts w:cs="Times New Roman"/>
        </w:rPr>
        <w:t>. Animal cognition, Vol. 20, Issue 1, 2017, pp. 19-31.</w:t>
      </w:r>
    </w:p>
    <w:p w14:paraId="54795513" w14:textId="77777777" w:rsidR="00D841E6" w:rsidRPr="00794D80" w:rsidRDefault="00D841E6" w:rsidP="00D841E6">
      <w:pPr>
        <w:pStyle w:val="ListParagraph"/>
        <w:numPr>
          <w:ilvl w:val="0"/>
          <w:numId w:val="46"/>
        </w:numPr>
        <w:spacing w:after="200" w:line="276" w:lineRule="auto"/>
        <w:ind w:left="360"/>
        <w:rPr>
          <w:rFonts w:cs="Times New Roman"/>
        </w:rPr>
      </w:pPr>
      <w:r w:rsidRPr="00794D80">
        <w:rPr>
          <w:rFonts w:cs="Times New Roman"/>
        </w:rPr>
        <w:t>Khalilikhah, M.</w:t>
      </w:r>
      <w:r>
        <w:rPr>
          <w:rFonts w:cs="Times New Roman"/>
        </w:rPr>
        <w:t>,</w:t>
      </w:r>
      <w:r w:rsidRPr="00794D80">
        <w:rPr>
          <w:rFonts w:cs="Times New Roman"/>
        </w:rPr>
        <w:t xml:space="preserve"> and K. Heaslip. </w:t>
      </w:r>
      <w:r w:rsidRPr="00794D80">
        <w:rPr>
          <w:rFonts w:cs="Times New Roman"/>
          <w:i/>
        </w:rPr>
        <w:t>Improvement of the performance of animal crossing warning signs</w:t>
      </w:r>
      <w:r w:rsidRPr="00794D80">
        <w:rPr>
          <w:rFonts w:cs="Times New Roman"/>
        </w:rPr>
        <w:t>. Journal of safety research, Vol. 62, 2017, pp. 1-12.</w:t>
      </w:r>
    </w:p>
    <w:p w14:paraId="4DC19FBB" w14:textId="77777777" w:rsidR="00D841E6" w:rsidRPr="00794D80" w:rsidRDefault="00D841E6" w:rsidP="00D841E6">
      <w:pPr>
        <w:pStyle w:val="ListParagraph"/>
        <w:numPr>
          <w:ilvl w:val="0"/>
          <w:numId w:val="46"/>
        </w:numPr>
        <w:spacing w:after="200" w:line="276" w:lineRule="auto"/>
        <w:ind w:left="360"/>
        <w:rPr>
          <w:rFonts w:cs="Times New Roman"/>
        </w:rPr>
      </w:pPr>
      <w:r w:rsidRPr="00794D80">
        <w:rPr>
          <w:rFonts w:cs="Times New Roman"/>
        </w:rPr>
        <w:t xml:space="preserve">Gonçalves, L. O., D. J. Alvares, F. Z. Teixeira, G. Schuck, I. P. Coelho, I. B. Esperandio, J. Anza, J. Beduschi, V. A. G. Bastazini, and A. Kindel. </w:t>
      </w:r>
      <w:r w:rsidRPr="00794D80">
        <w:rPr>
          <w:rFonts w:cs="Times New Roman"/>
          <w:i/>
        </w:rPr>
        <w:t>Reptile road-kills in Southern Brazil: Composition, hot moments and hotspots</w:t>
      </w:r>
      <w:r w:rsidRPr="00794D80">
        <w:rPr>
          <w:rFonts w:cs="Times New Roman"/>
        </w:rPr>
        <w:t>. Science of the Total Environment, Vol. 615, 2018, pp. 1438-1445.</w:t>
      </w:r>
    </w:p>
    <w:p w14:paraId="18199D02" w14:textId="77777777" w:rsidR="00D841E6" w:rsidRPr="00794D80" w:rsidRDefault="00D841E6" w:rsidP="00D841E6">
      <w:pPr>
        <w:pStyle w:val="ListParagraph"/>
        <w:numPr>
          <w:ilvl w:val="0"/>
          <w:numId w:val="46"/>
        </w:numPr>
        <w:spacing w:after="200" w:line="276" w:lineRule="auto"/>
        <w:ind w:left="360"/>
        <w:rPr>
          <w:rFonts w:cs="Times New Roman"/>
        </w:rPr>
      </w:pPr>
      <w:r w:rsidRPr="00794D80">
        <w:rPr>
          <w:rFonts w:cs="Times New Roman"/>
        </w:rPr>
        <w:t xml:space="preserve">Cramer, P., J. Kintsch, K. Gunson, F. Shilling, M. Kenner, and C. Chapman. (2016). </w:t>
      </w:r>
      <w:r w:rsidRPr="00794D80">
        <w:rPr>
          <w:rFonts w:cs="Times New Roman"/>
          <w:i/>
        </w:rPr>
        <w:t>Reducing WVC in South Dakota</w:t>
      </w:r>
      <w:r w:rsidRPr="00794D80">
        <w:rPr>
          <w:rFonts w:cs="Times New Roman"/>
        </w:rPr>
        <w:t xml:space="preserve">. 2016. South Dakota Department of Transportation, Pierre, South Dakota. </w:t>
      </w:r>
    </w:p>
    <w:p w14:paraId="29A90190" w14:textId="77777777" w:rsidR="00D841E6" w:rsidRPr="00794D80" w:rsidRDefault="00D841E6" w:rsidP="00D841E6">
      <w:pPr>
        <w:pStyle w:val="ListParagraph"/>
        <w:numPr>
          <w:ilvl w:val="0"/>
          <w:numId w:val="46"/>
        </w:numPr>
        <w:spacing w:after="200" w:line="276" w:lineRule="auto"/>
        <w:ind w:left="360"/>
        <w:rPr>
          <w:rFonts w:cs="Times New Roman"/>
        </w:rPr>
      </w:pPr>
      <w:r w:rsidRPr="00794D80">
        <w:rPr>
          <w:rFonts w:cs="Times New Roman"/>
        </w:rPr>
        <w:t xml:space="preserve">Barnum, S. A., and G. Alt. The effect of reduced roadside mowing on rate of deer-vehicle collisions. In </w:t>
      </w:r>
      <w:r w:rsidRPr="00794D80">
        <w:rPr>
          <w:rFonts w:cs="Times New Roman"/>
          <w:i/>
        </w:rPr>
        <w:t>Transportation Research Board 92nd Annual Meeting</w:t>
      </w:r>
      <w:r w:rsidRPr="00794D80">
        <w:rPr>
          <w:rFonts w:cs="Times New Roman"/>
        </w:rPr>
        <w:t>, 2013.</w:t>
      </w:r>
    </w:p>
    <w:p w14:paraId="53ADAEC1" w14:textId="77777777" w:rsidR="00D841E6" w:rsidRPr="00794D80" w:rsidRDefault="00D841E6" w:rsidP="00D841E6">
      <w:pPr>
        <w:pStyle w:val="ListParagraph"/>
        <w:numPr>
          <w:ilvl w:val="0"/>
          <w:numId w:val="46"/>
        </w:numPr>
        <w:spacing w:after="200" w:line="276" w:lineRule="auto"/>
        <w:ind w:left="360"/>
        <w:rPr>
          <w:rFonts w:cs="Times New Roman"/>
        </w:rPr>
      </w:pPr>
      <w:r w:rsidRPr="00794D80">
        <w:rPr>
          <w:rFonts w:cs="Times New Roman"/>
        </w:rPr>
        <w:t xml:space="preserve">Jared, D. M., D. A. Osborn, G. J. D'Angelo, K. V. Miller, and R. J. Warren. </w:t>
      </w:r>
      <w:r w:rsidRPr="00794D80">
        <w:rPr>
          <w:rFonts w:cs="Times New Roman"/>
          <w:i/>
        </w:rPr>
        <w:t>Understanding White-tailed Deer Sensory Abilities, Behavior, and Movement Ecology to Mitigate Deer-Vehicle Collisions: The Value of Long-term</w:t>
      </w:r>
      <w:r w:rsidRPr="00794D80">
        <w:rPr>
          <w:rFonts w:cs="Times New Roman"/>
        </w:rPr>
        <w:t>. 2017. Collaborative Research. No. 17-00809.</w:t>
      </w:r>
    </w:p>
    <w:p w14:paraId="4915F9DB" w14:textId="77777777" w:rsidR="00D841E6" w:rsidRPr="00794D80" w:rsidRDefault="00D841E6" w:rsidP="00D841E6">
      <w:pPr>
        <w:pStyle w:val="ListParagraph"/>
        <w:numPr>
          <w:ilvl w:val="0"/>
          <w:numId w:val="46"/>
        </w:numPr>
        <w:spacing w:after="200" w:line="276" w:lineRule="auto"/>
        <w:ind w:left="360"/>
        <w:rPr>
          <w:rFonts w:cs="Times New Roman"/>
        </w:rPr>
      </w:pPr>
      <w:r w:rsidRPr="00794D80">
        <w:rPr>
          <w:rFonts w:cs="Times New Roman"/>
        </w:rPr>
        <w:t xml:space="preserve">Huijser, M. P., E. R. Fairbank, and F. D. Abra. </w:t>
      </w:r>
      <w:r w:rsidRPr="00794D80">
        <w:rPr>
          <w:rFonts w:cs="Times New Roman"/>
          <w:i/>
        </w:rPr>
        <w:t>The Reliability and Effectiveness of a Radar-Based Animal Detection System</w:t>
      </w:r>
      <w:r w:rsidRPr="00794D80">
        <w:rPr>
          <w:rFonts w:cs="Times New Roman"/>
        </w:rPr>
        <w:t>. 2017. (No. INE/CESTiCC 17.14), University of Alaska Fairbanks, Center for Environmentally Sustainable Transportation in Cold Climates.</w:t>
      </w:r>
    </w:p>
    <w:p w14:paraId="6B1F14EE" w14:textId="77777777" w:rsidR="00D841E6" w:rsidRPr="00794D80" w:rsidRDefault="00D841E6" w:rsidP="00D841E6">
      <w:pPr>
        <w:pStyle w:val="ListParagraph"/>
        <w:numPr>
          <w:ilvl w:val="0"/>
          <w:numId w:val="46"/>
        </w:numPr>
        <w:spacing w:after="200" w:line="276" w:lineRule="auto"/>
        <w:ind w:left="360"/>
        <w:rPr>
          <w:rFonts w:cs="Times New Roman"/>
        </w:rPr>
      </w:pPr>
      <w:r w:rsidRPr="00794D80">
        <w:rPr>
          <w:rFonts w:cs="Times New Roman"/>
        </w:rPr>
        <w:t xml:space="preserve">Niemi, M. </w:t>
      </w:r>
      <w:r w:rsidRPr="00794D80">
        <w:rPr>
          <w:rFonts w:cs="Times New Roman"/>
          <w:i/>
        </w:rPr>
        <w:t>Animal-vehicle collisions-from knowledge to mitigation.</w:t>
      </w:r>
      <w:r w:rsidRPr="00794D80">
        <w:rPr>
          <w:rFonts w:cs="Times New Roman"/>
        </w:rPr>
        <w:t xml:space="preserve"> Dissertationes Forestales, 2016</w:t>
      </w:r>
    </w:p>
    <w:p w14:paraId="2272EE84" w14:textId="77777777" w:rsidR="00D841E6" w:rsidRPr="00794D80" w:rsidRDefault="00D841E6" w:rsidP="00D841E6">
      <w:pPr>
        <w:pStyle w:val="ListParagraph"/>
        <w:numPr>
          <w:ilvl w:val="0"/>
          <w:numId w:val="46"/>
        </w:numPr>
        <w:spacing w:after="200" w:line="276" w:lineRule="auto"/>
        <w:ind w:left="360"/>
        <w:rPr>
          <w:rFonts w:cs="Times New Roman"/>
        </w:rPr>
      </w:pPr>
      <w:r w:rsidRPr="00794D80">
        <w:rPr>
          <w:rFonts w:cs="Times New Roman"/>
        </w:rPr>
        <w:t xml:space="preserve">Hooker, M. J., D. A. Osborn, M. J. Chamberlain, R. J. Warren, and K. V. Miller. </w:t>
      </w:r>
      <w:r w:rsidRPr="00794D80">
        <w:rPr>
          <w:rFonts w:cs="Times New Roman"/>
          <w:i/>
        </w:rPr>
        <w:t>Efficacy of road underpasses for minimizing bear-vehicle collisions on the 4-lane section of Georgia highway 96-phase I.</w:t>
      </w:r>
      <w:r w:rsidRPr="00794D80">
        <w:rPr>
          <w:rFonts w:cs="Times New Roman"/>
        </w:rPr>
        <w:t xml:space="preserve"> 2016. FHWA-GA-16-1129.</w:t>
      </w:r>
    </w:p>
    <w:p w14:paraId="2E3501C4" w14:textId="77777777" w:rsidR="00D841E6" w:rsidRPr="00794D80" w:rsidRDefault="00D841E6" w:rsidP="00D841E6">
      <w:pPr>
        <w:pStyle w:val="ListParagraph"/>
        <w:numPr>
          <w:ilvl w:val="0"/>
          <w:numId w:val="46"/>
        </w:numPr>
        <w:spacing w:after="200" w:line="276" w:lineRule="auto"/>
        <w:ind w:left="360"/>
        <w:rPr>
          <w:rFonts w:cs="Times New Roman"/>
        </w:rPr>
      </w:pPr>
      <w:r w:rsidRPr="00794D80">
        <w:rPr>
          <w:rFonts w:cs="Times New Roman"/>
        </w:rPr>
        <w:t>Rytwinski, T., K. Soanes, J. A. Jaeger, L. Fahrig, C. S. Findlay, J., Houlahan, R. van der Ree , E. A. van der Grift</w:t>
      </w:r>
      <w:r w:rsidRPr="00794D80">
        <w:rPr>
          <w:rFonts w:cs="Times New Roman"/>
          <w:i/>
        </w:rPr>
        <w:t xml:space="preserve"> effective is road mitigation at reducing road-kill? A meta-analysis.</w:t>
      </w:r>
      <w:r w:rsidRPr="00794D80">
        <w:rPr>
          <w:rFonts w:cs="Times New Roman"/>
        </w:rPr>
        <w:t> PLoS one, Vol. 11, Issue 11, 2016.</w:t>
      </w:r>
    </w:p>
    <w:p w14:paraId="42917E71" w14:textId="77777777" w:rsidR="00D841E6" w:rsidRPr="00794D80" w:rsidRDefault="00D841E6" w:rsidP="00D841E6">
      <w:pPr>
        <w:pStyle w:val="ListParagraph"/>
        <w:numPr>
          <w:ilvl w:val="0"/>
          <w:numId w:val="46"/>
        </w:numPr>
        <w:spacing w:after="200" w:line="276" w:lineRule="auto"/>
        <w:ind w:left="360"/>
        <w:rPr>
          <w:rFonts w:cs="Times New Roman"/>
        </w:rPr>
      </w:pPr>
      <w:r w:rsidRPr="00794D80">
        <w:rPr>
          <w:rFonts w:cs="Times New Roman"/>
        </w:rPr>
        <w:t xml:space="preserve">Bíl, M., R. Andrášik, T. Bartonička, Z. Křivánková, and J. Sedoník. </w:t>
      </w:r>
      <w:r w:rsidRPr="00794D80">
        <w:rPr>
          <w:rFonts w:cs="Times New Roman"/>
          <w:i/>
        </w:rPr>
        <w:t>An evaluation of odor repellent effectiveness in prevention of wildlife-vehicle collisions</w:t>
      </w:r>
      <w:r w:rsidRPr="00794D80">
        <w:rPr>
          <w:rFonts w:cs="Times New Roman"/>
        </w:rPr>
        <w:t>. Journal of environmental management, Vol. 205, 2018, pp. 209-214.</w:t>
      </w:r>
    </w:p>
    <w:p w14:paraId="62AC7E67" w14:textId="77777777" w:rsidR="00D841E6" w:rsidRPr="00794D80" w:rsidRDefault="00D841E6" w:rsidP="00D841E6">
      <w:pPr>
        <w:pStyle w:val="ListParagraph"/>
        <w:numPr>
          <w:ilvl w:val="0"/>
          <w:numId w:val="46"/>
        </w:numPr>
        <w:spacing w:after="200" w:line="276" w:lineRule="auto"/>
        <w:ind w:left="360"/>
        <w:rPr>
          <w:rFonts w:cs="Times New Roman"/>
        </w:rPr>
      </w:pPr>
      <w:r w:rsidRPr="00794D80">
        <w:rPr>
          <w:rFonts w:cs="Times New Roman"/>
        </w:rPr>
        <w:lastRenderedPageBreak/>
        <w:t xml:space="preserve">Hussey, B. M. J. </w:t>
      </w:r>
      <w:r w:rsidRPr="00794D80">
        <w:rPr>
          <w:rFonts w:cs="Times New Roman"/>
          <w:i/>
        </w:rPr>
        <w:t>The flora roads survey-volunteer recording of roadside vegetation in Western Australia</w:t>
      </w:r>
      <w:r w:rsidRPr="00794D80">
        <w:rPr>
          <w:rFonts w:cs="Times New Roman"/>
        </w:rPr>
        <w:t>. Nature conservation 2: the role of corridors, 1991.</w:t>
      </w:r>
    </w:p>
    <w:p w14:paraId="0E7A2EF4" w14:textId="77777777" w:rsidR="00D841E6" w:rsidRPr="00794D80" w:rsidRDefault="00D841E6" w:rsidP="00D841E6">
      <w:pPr>
        <w:pStyle w:val="ListParagraph"/>
        <w:numPr>
          <w:ilvl w:val="0"/>
          <w:numId w:val="46"/>
        </w:numPr>
        <w:spacing w:after="200" w:line="276" w:lineRule="auto"/>
        <w:ind w:left="360"/>
        <w:rPr>
          <w:rFonts w:cs="Times New Roman"/>
        </w:rPr>
      </w:pPr>
      <w:r w:rsidRPr="00794D80">
        <w:rPr>
          <w:rFonts w:cs="Times New Roman"/>
        </w:rPr>
        <w:t xml:space="preserve">Arnold, G. W., and J. R. Weeldenburg. </w:t>
      </w:r>
      <w:r w:rsidRPr="00794D80">
        <w:rPr>
          <w:rFonts w:cs="Times New Roman"/>
          <w:i/>
        </w:rPr>
        <w:t>Factors determining the number and species of birds in road verges in the wheatbelt of Western Australia</w:t>
      </w:r>
      <w:r w:rsidRPr="00794D80">
        <w:rPr>
          <w:rFonts w:cs="Times New Roman"/>
        </w:rPr>
        <w:t>. Biological Conservation, Vol. 53, Issue 4, 1990, pp. 295-315.</w:t>
      </w:r>
    </w:p>
    <w:p w14:paraId="006811F3" w14:textId="77777777" w:rsidR="00D841E6" w:rsidRPr="00794D80" w:rsidRDefault="00D841E6" w:rsidP="00D841E6">
      <w:pPr>
        <w:pStyle w:val="ListParagraph"/>
        <w:numPr>
          <w:ilvl w:val="0"/>
          <w:numId w:val="46"/>
        </w:numPr>
        <w:spacing w:after="200" w:line="276" w:lineRule="auto"/>
        <w:ind w:left="360"/>
        <w:rPr>
          <w:rFonts w:cs="Times New Roman"/>
        </w:rPr>
      </w:pPr>
      <w:r w:rsidRPr="00794D80">
        <w:rPr>
          <w:rFonts w:cs="Times New Roman"/>
        </w:rPr>
        <w:t xml:space="preserve">Li, M. H., J. R. Schutt, J. McFalls, E. K. Bardenhagen, C. Y. Sung, and L. Wheelock.  </w:t>
      </w:r>
      <w:r w:rsidRPr="00794D80">
        <w:rPr>
          <w:rFonts w:cs="Times New Roman"/>
          <w:i/>
        </w:rPr>
        <w:t>Successional Establishment, Mowing Response, and Erosion Control Characteristics of Roadside Vegetation in Texas</w:t>
      </w:r>
      <w:r w:rsidRPr="00794D80">
        <w:rPr>
          <w:rFonts w:cs="Times New Roman"/>
        </w:rPr>
        <w:t>. 2008. FHWA/TX-08.0-4949-1.</w:t>
      </w:r>
    </w:p>
    <w:p w14:paraId="33853972" w14:textId="77777777" w:rsidR="00D841E6" w:rsidRPr="00794D80" w:rsidRDefault="00D841E6" w:rsidP="00D841E6">
      <w:pPr>
        <w:pStyle w:val="ListParagraph"/>
        <w:numPr>
          <w:ilvl w:val="0"/>
          <w:numId w:val="46"/>
        </w:numPr>
        <w:spacing w:after="200" w:line="276" w:lineRule="auto"/>
        <w:ind w:left="360"/>
        <w:rPr>
          <w:rFonts w:cs="Times New Roman"/>
        </w:rPr>
      </w:pPr>
      <w:r w:rsidRPr="00794D80">
        <w:rPr>
          <w:rFonts w:cs="Times New Roman"/>
        </w:rPr>
        <w:t xml:space="preserve">Harper-Lore, B., M. Johnson, and W. F. Ostrum. </w:t>
      </w:r>
      <w:r w:rsidRPr="00794D80">
        <w:rPr>
          <w:rFonts w:cs="Times New Roman"/>
          <w:i/>
        </w:rPr>
        <w:t>Vegetation management: an ecoregional approach.</w:t>
      </w:r>
      <w:r w:rsidRPr="00794D80">
        <w:rPr>
          <w:rFonts w:cs="Times New Roman"/>
        </w:rPr>
        <w:t xml:space="preserve"> US Department of Transportation, Federal Highway Administration. 2013. </w:t>
      </w:r>
    </w:p>
    <w:p w14:paraId="18F99DAA" w14:textId="77777777" w:rsidR="00D841E6" w:rsidRPr="00794D80" w:rsidRDefault="00D841E6" w:rsidP="00D841E6">
      <w:pPr>
        <w:pStyle w:val="ListParagraph"/>
        <w:numPr>
          <w:ilvl w:val="0"/>
          <w:numId w:val="46"/>
        </w:numPr>
        <w:spacing w:after="200" w:line="276" w:lineRule="auto"/>
        <w:ind w:left="360"/>
        <w:rPr>
          <w:rFonts w:cs="Times New Roman"/>
        </w:rPr>
      </w:pPr>
      <w:r w:rsidRPr="00794D80">
        <w:rPr>
          <w:rFonts w:cs="Times New Roman"/>
        </w:rPr>
        <w:t xml:space="preserve">Venner, M. </w:t>
      </w:r>
      <w:r w:rsidRPr="00794D80">
        <w:rPr>
          <w:rFonts w:cs="Times New Roman"/>
          <w:i/>
        </w:rPr>
        <w:t>Environmental stewardship practices, procedures, and policies for highway construction and maintenance</w:t>
      </w:r>
      <w:r w:rsidRPr="00794D80">
        <w:rPr>
          <w:rFonts w:cs="Times New Roman"/>
        </w:rPr>
        <w:t>. 2004.</w:t>
      </w:r>
    </w:p>
    <w:p w14:paraId="3B223D0D" w14:textId="77777777" w:rsidR="00D841E6" w:rsidRPr="00794D80" w:rsidRDefault="00D841E6" w:rsidP="00D841E6">
      <w:pPr>
        <w:pStyle w:val="ListParagraph"/>
        <w:numPr>
          <w:ilvl w:val="0"/>
          <w:numId w:val="46"/>
        </w:numPr>
        <w:spacing w:after="200" w:line="276" w:lineRule="auto"/>
        <w:ind w:left="360"/>
        <w:rPr>
          <w:rFonts w:cs="Times New Roman"/>
        </w:rPr>
      </w:pPr>
      <w:r w:rsidRPr="00794D80">
        <w:rPr>
          <w:rFonts w:cs="Times New Roman"/>
        </w:rPr>
        <w:t xml:space="preserve">Hopwood, J. L. Roadsides as habitat for pollinators: management to support bees and butterflies, pp. 1-18. In </w:t>
      </w:r>
      <w:r w:rsidRPr="00794D80">
        <w:rPr>
          <w:rFonts w:cs="Times New Roman"/>
          <w:i/>
        </w:rPr>
        <w:t>Proceedings of the 7th International Conference on Ecology and Transportation (IOECT): Canyons, Crossroads, Connections,</w:t>
      </w:r>
      <w:r w:rsidRPr="00794D80">
        <w:rPr>
          <w:rFonts w:cs="Times New Roman"/>
        </w:rPr>
        <w:t xml:space="preserve"> Scottsdale, Arizona, USA, June 2013.</w:t>
      </w:r>
    </w:p>
    <w:p w14:paraId="2B8D01B4" w14:textId="77777777" w:rsidR="00D841E6" w:rsidRPr="00794D80" w:rsidRDefault="00D841E6" w:rsidP="00D841E6">
      <w:pPr>
        <w:pStyle w:val="ListParagraph"/>
        <w:numPr>
          <w:ilvl w:val="0"/>
          <w:numId w:val="46"/>
        </w:numPr>
        <w:spacing w:after="200" w:line="276" w:lineRule="auto"/>
        <w:ind w:left="360"/>
        <w:rPr>
          <w:rFonts w:cs="Times New Roman"/>
        </w:rPr>
      </w:pPr>
      <w:r w:rsidRPr="00794D80">
        <w:rPr>
          <w:rFonts w:cs="Times New Roman"/>
        </w:rPr>
        <w:t xml:space="preserve">Washington State Department of Transportation. </w:t>
      </w:r>
      <w:r w:rsidRPr="00794D80">
        <w:rPr>
          <w:rFonts w:cs="Times New Roman"/>
          <w:i/>
        </w:rPr>
        <w:t>Roadside Manual</w:t>
      </w:r>
      <w:r w:rsidRPr="00794D80">
        <w:rPr>
          <w:rFonts w:cs="Times New Roman"/>
        </w:rPr>
        <w:t>. 2017</w:t>
      </w:r>
    </w:p>
    <w:p w14:paraId="5B871208" w14:textId="77777777" w:rsidR="00D841E6" w:rsidRPr="00794D80" w:rsidRDefault="00D841E6" w:rsidP="00D841E6">
      <w:pPr>
        <w:pStyle w:val="ListParagraph"/>
        <w:numPr>
          <w:ilvl w:val="0"/>
          <w:numId w:val="46"/>
        </w:numPr>
        <w:spacing w:after="200" w:line="276" w:lineRule="auto"/>
        <w:ind w:left="360"/>
        <w:rPr>
          <w:rFonts w:cs="Times New Roman"/>
        </w:rPr>
      </w:pPr>
      <w:r w:rsidRPr="00794D80">
        <w:rPr>
          <w:rFonts w:cs="Times New Roman"/>
        </w:rPr>
        <w:t xml:space="preserve">Kathleen L. W. </w:t>
      </w:r>
      <w:r w:rsidRPr="00794D80">
        <w:rPr>
          <w:rFonts w:cs="Times New Roman"/>
          <w:i/>
        </w:rPr>
        <w:t>Why Do We Need Trees? Let’s Talk About Ecosystem Services</w:t>
      </w:r>
      <w:r w:rsidRPr="00794D80">
        <w:rPr>
          <w:rFonts w:cs="Times New Roman"/>
        </w:rPr>
        <w:t>. 2013.</w:t>
      </w:r>
    </w:p>
    <w:p w14:paraId="67CBAD39" w14:textId="77777777" w:rsidR="00D841E6" w:rsidRPr="00794D80" w:rsidRDefault="00D841E6" w:rsidP="00D841E6">
      <w:pPr>
        <w:pStyle w:val="ListParagraph"/>
        <w:numPr>
          <w:ilvl w:val="0"/>
          <w:numId w:val="46"/>
        </w:numPr>
        <w:spacing w:after="200" w:line="276" w:lineRule="auto"/>
        <w:ind w:left="360"/>
        <w:rPr>
          <w:rFonts w:cs="Times New Roman"/>
        </w:rPr>
      </w:pPr>
      <w:r w:rsidRPr="00794D80">
        <w:rPr>
          <w:rFonts w:cs="Times New Roman"/>
        </w:rPr>
        <w:t xml:space="preserve">Säumel, I., F. Weber, and I. Kowarik. </w:t>
      </w:r>
      <w:r w:rsidRPr="00794D80">
        <w:rPr>
          <w:rFonts w:cs="Times New Roman"/>
          <w:i/>
        </w:rPr>
        <w:t xml:space="preserve">Toward livable and healthy urban streets: Roadside vegetation provides ecosystem services where people live and move. </w:t>
      </w:r>
      <w:r w:rsidRPr="00794D80">
        <w:rPr>
          <w:rFonts w:cs="Times New Roman"/>
        </w:rPr>
        <w:t>Environmental Science &amp; Policy, Vol. 62, 2016, pp. 24-33.</w:t>
      </w:r>
    </w:p>
    <w:p w14:paraId="0BC14844" w14:textId="77777777" w:rsidR="00D841E6" w:rsidRPr="00794D80" w:rsidRDefault="00D841E6" w:rsidP="00D841E6">
      <w:pPr>
        <w:pStyle w:val="ListParagraph"/>
        <w:numPr>
          <w:ilvl w:val="0"/>
          <w:numId w:val="46"/>
        </w:numPr>
        <w:spacing w:after="200" w:line="276" w:lineRule="auto"/>
        <w:ind w:left="360"/>
        <w:rPr>
          <w:rFonts w:cs="Times New Roman"/>
        </w:rPr>
      </w:pPr>
      <w:r w:rsidRPr="00794D80">
        <w:rPr>
          <w:rFonts w:cs="Times New Roman"/>
        </w:rPr>
        <w:t xml:space="preserve">Kahn, R. </w:t>
      </w:r>
      <w:r w:rsidRPr="00794D80">
        <w:rPr>
          <w:rFonts w:cs="Times New Roman"/>
          <w:i/>
        </w:rPr>
        <w:t>A Method for Examining the Ecosystem Services of Roadside Trees: Springfield, Massachusetts.</w:t>
      </w:r>
      <w:r w:rsidRPr="00794D80">
        <w:rPr>
          <w:rFonts w:cs="Times New Roman"/>
        </w:rPr>
        <w:t xml:space="preserve"> Trees, Vol. 7, Issue 8, 2016.</w:t>
      </w:r>
    </w:p>
    <w:p w14:paraId="10FE030A" w14:textId="77777777" w:rsidR="00D841E6" w:rsidRPr="00794D80" w:rsidRDefault="00D841E6" w:rsidP="00D841E6">
      <w:pPr>
        <w:pStyle w:val="ListParagraph"/>
        <w:numPr>
          <w:ilvl w:val="0"/>
          <w:numId w:val="46"/>
        </w:numPr>
        <w:spacing w:after="200" w:line="276" w:lineRule="auto"/>
        <w:ind w:left="360"/>
        <w:rPr>
          <w:rFonts w:cs="Times New Roman"/>
        </w:rPr>
      </w:pPr>
      <w:r w:rsidRPr="00794D80">
        <w:rPr>
          <w:rFonts w:cs="Times New Roman"/>
        </w:rPr>
        <w:t xml:space="preserve">Maes, J., A. Teller, M. Erhard, P. Murphy, M. L. Paracchini, J. I. Barredo, and A. Meiner. </w:t>
      </w:r>
      <w:r w:rsidRPr="00794D80">
        <w:rPr>
          <w:rFonts w:cs="Times New Roman"/>
          <w:i/>
        </w:rPr>
        <w:t>Mapping and Assessment of Ecosystems and their Services. Indicators for ecosystem assessments under Action 5 of the EU Biodiversity Strategy to 2020</w:t>
      </w:r>
      <w:r w:rsidRPr="00794D80">
        <w:rPr>
          <w:rFonts w:cs="Times New Roman"/>
        </w:rPr>
        <w:t>. 2014.</w:t>
      </w:r>
    </w:p>
    <w:p w14:paraId="7BC76228" w14:textId="77777777" w:rsidR="00D841E6" w:rsidRPr="00794D80" w:rsidRDefault="00D841E6" w:rsidP="00D841E6">
      <w:pPr>
        <w:pStyle w:val="ListParagraph"/>
        <w:numPr>
          <w:ilvl w:val="0"/>
          <w:numId w:val="46"/>
        </w:numPr>
        <w:spacing w:after="200" w:line="276" w:lineRule="auto"/>
        <w:ind w:left="360"/>
        <w:rPr>
          <w:rFonts w:cs="Times New Roman"/>
        </w:rPr>
      </w:pPr>
      <w:r w:rsidRPr="00794D80">
        <w:rPr>
          <w:rFonts w:cs="Times New Roman"/>
        </w:rPr>
        <w:t xml:space="preserve">Harper-Lore, B., M. Johnson, and M. W. Skinner. </w:t>
      </w:r>
      <w:r w:rsidRPr="00794D80">
        <w:rPr>
          <w:rFonts w:cs="Times New Roman"/>
          <w:i/>
        </w:rPr>
        <w:t>Roadside Weed Management</w:t>
      </w:r>
      <w:r w:rsidRPr="00794D80">
        <w:rPr>
          <w:rFonts w:cs="Times New Roman"/>
        </w:rPr>
        <w:t>. 2007.</w:t>
      </w:r>
    </w:p>
    <w:p w14:paraId="2B0D9C55" w14:textId="77777777" w:rsidR="00D841E6" w:rsidRPr="00794D80" w:rsidRDefault="00D841E6" w:rsidP="00D841E6">
      <w:pPr>
        <w:pStyle w:val="ListParagraph"/>
        <w:numPr>
          <w:ilvl w:val="0"/>
          <w:numId w:val="46"/>
        </w:numPr>
        <w:spacing w:after="200" w:line="276" w:lineRule="auto"/>
        <w:ind w:left="360"/>
        <w:rPr>
          <w:rFonts w:cs="Times New Roman"/>
        </w:rPr>
      </w:pPr>
      <w:r w:rsidRPr="00794D80">
        <w:rPr>
          <w:rFonts w:cs="Times New Roman"/>
        </w:rPr>
        <w:t xml:space="preserve">Quarles, W. </w:t>
      </w:r>
      <w:r w:rsidRPr="00794D80">
        <w:rPr>
          <w:rFonts w:cs="Times New Roman"/>
          <w:i/>
        </w:rPr>
        <w:t>Native plants and integrated roadside vegetation management</w:t>
      </w:r>
      <w:r w:rsidRPr="00794D80">
        <w:rPr>
          <w:rFonts w:cs="Times New Roman"/>
        </w:rPr>
        <w:t>. IPM Practitioner, Vol. 25, Issue 3-4, 2003, pp. 1-9.</w:t>
      </w:r>
    </w:p>
    <w:p w14:paraId="44332FD6" w14:textId="77777777" w:rsidR="00D841E6" w:rsidRPr="00794D80" w:rsidRDefault="00D841E6" w:rsidP="00D841E6">
      <w:pPr>
        <w:pStyle w:val="ListParagraph"/>
        <w:numPr>
          <w:ilvl w:val="0"/>
          <w:numId w:val="46"/>
        </w:numPr>
        <w:spacing w:after="200" w:line="276" w:lineRule="auto"/>
        <w:ind w:left="360"/>
        <w:rPr>
          <w:rFonts w:cs="Times New Roman"/>
        </w:rPr>
      </w:pPr>
      <w:r w:rsidRPr="00794D80">
        <w:rPr>
          <w:rFonts w:cs="Times New Roman"/>
        </w:rPr>
        <w:t xml:space="preserve">Ament, R., M. Pokorny, J. Mangold, and N. Orloff. </w:t>
      </w:r>
      <w:r w:rsidRPr="00794D80">
        <w:rPr>
          <w:rFonts w:cs="Times New Roman"/>
          <w:i/>
        </w:rPr>
        <w:t>Native plants for roadside revegetation in Idaho</w:t>
      </w:r>
      <w:r w:rsidRPr="00794D80">
        <w:rPr>
          <w:rFonts w:cs="Times New Roman"/>
        </w:rPr>
        <w:t>. Native Plants Journal, Vol. 18, Issue 1, 2017, pp. 4-19.</w:t>
      </w:r>
    </w:p>
    <w:p w14:paraId="7ABEFF1A" w14:textId="77777777" w:rsidR="00D841E6" w:rsidRPr="00794D80" w:rsidRDefault="00D841E6" w:rsidP="00D841E6">
      <w:pPr>
        <w:pStyle w:val="ListParagraph"/>
        <w:numPr>
          <w:ilvl w:val="0"/>
          <w:numId w:val="46"/>
        </w:numPr>
        <w:spacing w:after="200" w:line="276" w:lineRule="auto"/>
        <w:ind w:left="360"/>
        <w:rPr>
          <w:rFonts w:cs="Times New Roman"/>
        </w:rPr>
      </w:pPr>
      <w:r w:rsidRPr="00794D80">
        <w:rPr>
          <w:rFonts w:cs="Times New Roman"/>
        </w:rPr>
        <w:t xml:space="preserve">Kremen, C., N. M. Williams, M. A. Aizen, B. Gemmill‐Herren, G. LeBuhn, R. Minckley, L. Packer, S. G. Potts, T. Roulston, I. Steffan-Dewenter, D. P. Va´ zquez, R. Winfree, L.  Adams, E. E. Crone, S. S. Greenleaf, T. H. Keitt, A-M. Klein, J. Regetz, and T H. Ricketts. </w:t>
      </w:r>
      <w:r w:rsidRPr="00794D80">
        <w:rPr>
          <w:rFonts w:cs="Times New Roman"/>
          <w:i/>
        </w:rPr>
        <w:t>Pollination and other ecosystem services produced by mobile organisms: a conceptual framework for the effects of land‐use change</w:t>
      </w:r>
      <w:r w:rsidRPr="00794D80">
        <w:rPr>
          <w:rFonts w:cs="Times New Roman"/>
        </w:rPr>
        <w:t>. Ecology letters, Vol. 10, Issue 4, 2007, pp. 299-314.</w:t>
      </w:r>
    </w:p>
    <w:p w14:paraId="0C4D8AE6" w14:textId="77777777" w:rsidR="00D841E6" w:rsidRPr="00794D80" w:rsidRDefault="00D841E6" w:rsidP="00D841E6">
      <w:pPr>
        <w:pStyle w:val="ListParagraph"/>
        <w:numPr>
          <w:ilvl w:val="0"/>
          <w:numId w:val="46"/>
        </w:numPr>
        <w:spacing w:after="200" w:line="276" w:lineRule="auto"/>
        <w:ind w:left="360"/>
        <w:rPr>
          <w:rFonts w:cs="Times New Roman"/>
        </w:rPr>
      </w:pPr>
      <w:r w:rsidRPr="00794D80">
        <w:rPr>
          <w:rFonts w:cs="Times New Roman"/>
        </w:rPr>
        <w:t xml:space="preserve">Conniff, R. </w:t>
      </w:r>
      <w:r w:rsidRPr="00794D80">
        <w:rPr>
          <w:rFonts w:cs="Times New Roman"/>
          <w:i/>
        </w:rPr>
        <w:t xml:space="preserve">Green Highways: New Strategies To Manage Roadsides as Habitat. </w:t>
      </w:r>
      <w:r w:rsidRPr="00794D80">
        <w:rPr>
          <w:rFonts w:cs="Times New Roman"/>
        </w:rPr>
        <w:t>2013.</w:t>
      </w:r>
    </w:p>
    <w:p w14:paraId="15D6562D" w14:textId="77777777" w:rsidR="00D841E6" w:rsidRPr="00794D80" w:rsidRDefault="00D841E6" w:rsidP="00D841E6">
      <w:pPr>
        <w:pStyle w:val="ListParagraph"/>
        <w:numPr>
          <w:ilvl w:val="0"/>
          <w:numId w:val="46"/>
        </w:numPr>
        <w:spacing w:after="200" w:line="276" w:lineRule="auto"/>
        <w:ind w:left="360"/>
        <w:rPr>
          <w:rFonts w:cs="Times New Roman"/>
        </w:rPr>
      </w:pPr>
      <w:r w:rsidRPr="00794D80">
        <w:rPr>
          <w:rFonts w:cs="Times New Roman"/>
        </w:rPr>
        <w:t xml:space="preserve">Wigginton, S. </w:t>
      </w:r>
      <w:r w:rsidRPr="00794D80">
        <w:rPr>
          <w:rFonts w:cs="Times New Roman"/>
          <w:i/>
        </w:rPr>
        <w:t>The Effects of Reduced Mowing in Roadside Medians on Storm water Filtration and Invasive Species Management</w:t>
      </w:r>
      <w:r w:rsidRPr="00794D80">
        <w:rPr>
          <w:rFonts w:cs="Times New Roman"/>
        </w:rPr>
        <w:t>. 2015.</w:t>
      </w:r>
    </w:p>
    <w:p w14:paraId="5AB4ADCD" w14:textId="77777777" w:rsidR="00D841E6" w:rsidRPr="00794D80" w:rsidRDefault="00D841E6" w:rsidP="00D841E6">
      <w:pPr>
        <w:pStyle w:val="ListParagraph"/>
        <w:numPr>
          <w:ilvl w:val="0"/>
          <w:numId w:val="46"/>
        </w:numPr>
        <w:spacing w:after="200" w:line="276" w:lineRule="auto"/>
        <w:ind w:left="360"/>
        <w:rPr>
          <w:rFonts w:cs="Times New Roman"/>
        </w:rPr>
      </w:pPr>
      <w:r w:rsidRPr="00794D80">
        <w:rPr>
          <w:rFonts w:cs="Times New Roman"/>
        </w:rPr>
        <w:lastRenderedPageBreak/>
        <w:t xml:space="preserve">Guyton, J. W., J. C. Jones, and E. D. Entsminger. </w:t>
      </w:r>
      <w:r w:rsidRPr="00794D80">
        <w:rPr>
          <w:rFonts w:cs="Times New Roman"/>
          <w:i/>
        </w:rPr>
        <w:t>Alternative Mowing Regimes’ Influence on Native Plants and Deer.</w:t>
      </w:r>
      <w:r w:rsidRPr="00794D80">
        <w:rPr>
          <w:rFonts w:cs="Times New Roman"/>
        </w:rPr>
        <w:t xml:space="preserve"> 2014. Mississippi Department of Transportation (MDOT), Jackson, MS.</w:t>
      </w:r>
    </w:p>
    <w:p w14:paraId="607C66D0" w14:textId="77777777" w:rsidR="00D841E6" w:rsidRPr="00794D80" w:rsidRDefault="00D841E6" w:rsidP="00D841E6">
      <w:pPr>
        <w:pStyle w:val="ListParagraph"/>
        <w:numPr>
          <w:ilvl w:val="0"/>
          <w:numId w:val="46"/>
        </w:numPr>
        <w:spacing w:after="200" w:line="276" w:lineRule="auto"/>
        <w:ind w:left="360"/>
        <w:rPr>
          <w:rFonts w:cs="Times New Roman"/>
        </w:rPr>
      </w:pPr>
      <w:r w:rsidRPr="00794D80">
        <w:rPr>
          <w:rFonts w:cs="Times New Roman"/>
        </w:rPr>
        <w:t xml:space="preserve">Russell, K. N., H. Ikerd, and S. Droege. </w:t>
      </w:r>
      <w:r w:rsidRPr="00794D80">
        <w:rPr>
          <w:rFonts w:cs="Times New Roman"/>
          <w:i/>
        </w:rPr>
        <w:t>The potential conservation value of unmowed powerline strips for native bees</w:t>
      </w:r>
      <w:r w:rsidRPr="00794D80">
        <w:rPr>
          <w:rFonts w:cs="Times New Roman"/>
        </w:rPr>
        <w:t>. Biological Conservation, Vol. 124, Issue 1, 2005 pp. 133-148.</w:t>
      </w:r>
    </w:p>
    <w:p w14:paraId="1F81357F" w14:textId="77777777" w:rsidR="00D841E6" w:rsidRPr="00794D80" w:rsidRDefault="00D841E6" w:rsidP="00D841E6">
      <w:pPr>
        <w:pStyle w:val="ListParagraph"/>
        <w:numPr>
          <w:ilvl w:val="0"/>
          <w:numId w:val="46"/>
        </w:numPr>
        <w:spacing w:after="200" w:line="276" w:lineRule="auto"/>
        <w:ind w:left="360"/>
        <w:rPr>
          <w:rFonts w:cs="Times New Roman"/>
        </w:rPr>
      </w:pPr>
      <w:r w:rsidRPr="00794D80">
        <w:rPr>
          <w:rFonts w:cs="Times New Roman"/>
        </w:rPr>
        <w:t xml:space="preserve">Stark, J. D., X. D. Chen, and C. S. Johnson. </w:t>
      </w:r>
      <w:r w:rsidRPr="00794D80">
        <w:rPr>
          <w:rFonts w:cs="Times New Roman"/>
          <w:i/>
        </w:rPr>
        <w:t>Effects of herbicides on Behr's metalmark butterfly, a surrogate species for the endangered butterfly, Lange's metalmark.</w:t>
      </w:r>
      <w:r w:rsidRPr="00794D80">
        <w:rPr>
          <w:rFonts w:cs="Times New Roman"/>
        </w:rPr>
        <w:t xml:space="preserve"> Environmental pollution, Vol. 164, 2012, pp. 24-27.</w:t>
      </w:r>
    </w:p>
    <w:p w14:paraId="3AEE0D3F" w14:textId="77777777" w:rsidR="00D841E6" w:rsidRPr="00794D80" w:rsidRDefault="00D841E6" w:rsidP="00D841E6">
      <w:pPr>
        <w:pStyle w:val="ListParagraph"/>
        <w:numPr>
          <w:ilvl w:val="0"/>
          <w:numId w:val="46"/>
        </w:numPr>
        <w:spacing w:after="200" w:line="276" w:lineRule="auto"/>
        <w:ind w:left="360"/>
        <w:rPr>
          <w:rFonts w:cs="Times New Roman"/>
        </w:rPr>
      </w:pPr>
      <w:r w:rsidRPr="00794D80">
        <w:rPr>
          <w:rFonts w:cs="Times New Roman"/>
        </w:rPr>
        <w:t xml:space="preserve">Eck, R.W., and H.W. McGee. </w:t>
      </w:r>
      <w:r w:rsidRPr="00794D80">
        <w:rPr>
          <w:rFonts w:cs="Times New Roman"/>
          <w:i/>
        </w:rPr>
        <w:t>Vegetation control for safety: A guide for local highway and street maintenance personnel</w:t>
      </w:r>
      <w:r w:rsidRPr="00794D80">
        <w:rPr>
          <w:rFonts w:cs="Times New Roman"/>
        </w:rPr>
        <w:t>. 2008. US Department of Transportation, Federal Highway Administration, Office of Safety.</w:t>
      </w:r>
    </w:p>
    <w:p w14:paraId="597F07FF" w14:textId="77777777" w:rsidR="00D841E6" w:rsidRPr="00794D80" w:rsidRDefault="00D841E6" w:rsidP="00D841E6">
      <w:pPr>
        <w:pStyle w:val="ListParagraph"/>
        <w:numPr>
          <w:ilvl w:val="0"/>
          <w:numId w:val="46"/>
        </w:numPr>
        <w:spacing w:after="200" w:line="276" w:lineRule="auto"/>
        <w:ind w:left="360"/>
        <w:rPr>
          <w:rFonts w:cs="Times New Roman"/>
        </w:rPr>
      </w:pPr>
      <w:r w:rsidRPr="00794D80">
        <w:rPr>
          <w:rFonts w:cs="Times New Roman"/>
        </w:rPr>
        <w:t xml:space="preserve">Harrison, G. </w:t>
      </w:r>
      <w:r w:rsidRPr="00794D80">
        <w:rPr>
          <w:rFonts w:cs="Times New Roman"/>
          <w:i/>
        </w:rPr>
        <w:t>Economic Impact of Ecosystem Services Provided by Ecologically Sustainable Roadside Right of Way Vegetation Management Practices</w:t>
      </w:r>
      <w:r w:rsidRPr="00794D80">
        <w:rPr>
          <w:rFonts w:cs="Times New Roman"/>
        </w:rPr>
        <w:t>. 2014. FDOT No. BDK75-977-74.</w:t>
      </w:r>
    </w:p>
    <w:p w14:paraId="7962A0DE" w14:textId="77777777" w:rsidR="00D841E6" w:rsidRPr="00794D80" w:rsidRDefault="00D841E6" w:rsidP="00D841E6">
      <w:pPr>
        <w:pStyle w:val="ListParagraph"/>
        <w:numPr>
          <w:ilvl w:val="0"/>
          <w:numId w:val="46"/>
        </w:numPr>
        <w:spacing w:after="200" w:line="276" w:lineRule="auto"/>
        <w:ind w:left="360"/>
        <w:rPr>
          <w:rFonts w:cs="Times New Roman"/>
        </w:rPr>
      </w:pPr>
      <w:r w:rsidRPr="00794D80">
        <w:rPr>
          <w:rFonts w:cs="Times New Roman"/>
        </w:rPr>
        <w:t xml:space="preserve">Hopwood, J., S. Black, and S. Fleury. </w:t>
      </w:r>
      <w:r w:rsidRPr="00794D80">
        <w:rPr>
          <w:rFonts w:cs="Times New Roman"/>
          <w:i/>
        </w:rPr>
        <w:t>Roadside Best Management Practices that Benefit Pollinators: Handbook for Supporting Pollinators through Roadside Maintenance and Landscape Design</w:t>
      </w:r>
      <w:r w:rsidRPr="00794D80">
        <w:rPr>
          <w:rFonts w:cs="Times New Roman"/>
        </w:rPr>
        <w:t xml:space="preserve"> 2015. FHWA-HEP-16-059.</w:t>
      </w:r>
    </w:p>
    <w:p w14:paraId="57C25FAE" w14:textId="77777777" w:rsidR="00D841E6" w:rsidRPr="00794D80" w:rsidRDefault="00D841E6" w:rsidP="00D841E6">
      <w:pPr>
        <w:pStyle w:val="ListParagraph"/>
        <w:numPr>
          <w:ilvl w:val="0"/>
          <w:numId w:val="46"/>
        </w:numPr>
        <w:spacing w:after="200" w:line="276" w:lineRule="auto"/>
        <w:ind w:left="360"/>
        <w:rPr>
          <w:rFonts w:cs="Times New Roman"/>
        </w:rPr>
      </w:pPr>
      <w:r w:rsidRPr="00794D80">
        <w:rPr>
          <w:rFonts w:cs="Times New Roman"/>
        </w:rPr>
        <w:t xml:space="preserve">AASHTO. </w:t>
      </w:r>
      <w:r w:rsidRPr="00794D80">
        <w:rPr>
          <w:rFonts w:cs="Times New Roman"/>
          <w:i/>
        </w:rPr>
        <w:t>Guidelines for Vegetation Management</w:t>
      </w:r>
      <w:r w:rsidRPr="00794D80">
        <w:rPr>
          <w:rFonts w:cs="Times New Roman"/>
        </w:rPr>
        <w:t xml:space="preserve">. 2011. </w:t>
      </w:r>
    </w:p>
    <w:p w14:paraId="56DD79F0" w14:textId="77777777" w:rsidR="00D841E6" w:rsidRPr="00794D80" w:rsidRDefault="00D841E6" w:rsidP="00D841E6">
      <w:pPr>
        <w:pStyle w:val="ListParagraph"/>
        <w:numPr>
          <w:ilvl w:val="0"/>
          <w:numId w:val="46"/>
        </w:numPr>
        <w:spacing w:after="200" w:line="276" w:lineRule="auto"/>
        <w:ind w:left="360"/>
        <w:rPr>
          <w:rFonts w:cs="Times New Roman"/>
        </w:rPr>
      </w:pPr>
      <w:r w:rsidRPr="00794D80">
        <w:rPr>
          <w:rFonts w:cs="Times New Roman"/>
        </w:rPr>
        <w:t xml:space="preserve">Porter, A.S., and C. Bayer. </w:t>
      </w:r>
      <w:r w:rsidRPr="00794D80">
        <w:rPr>
          <w:rFonts w:cs="Times New Roman"/>
          <w:i/>
        </w:rPr>
        <w:t>An Innovative Approach to Smarter Mowing, Utilizing Automated Vehicle Location to Enhance Mowing Operations</w:t>
      </w:r>
      <w:r w:rsidRPr="00794D80">
        <w:rPr>
          <w:rFonts w:cs="Times New Roman"/>
        </w:rPr>
        <w:t xml:space="preserve">. 2017. MN/RC 2017-11. </w:t>
      </w:r>
    </w:p>
    <w:p w14:paraId="099BE354" w14:textId="5C547B18" w:rsidR="00D841E6" w:rsidRPr="00794D80" w:rsidRDefault="00D841E6" w:rsidP="00D841E6">
      <w:pPr>
        <w:pStyle w:val="ListParagraph"/>
        <w:numPr>
          <w:ilvl w:val="0"/>
          <w:numId w:val="46"/>
        </w:numPr>
        <w:spacing w:after="200" w:line="276" w:lineRule="auto"/>
        <w:ind w:left="360"/>
        <w:rPr>
          <w:rFonts w:cs="Times New Roman"/>
        </w:rPr>
      </w:pPr>
      <w:r w:rsidRPr="00794D80">
        <w:rPr>
          <w:rFonts w:cs="Times New Roman"/>
        </w:rPr>
        <w:t xml:space="preserve">Oregon Department of Transportation. </w:t>
      </w:r>
      <w:r w:rsidRPr="00794D80">
        <w:rPr>
          <w:rFonts w:cs="Times New Roman"/>
          <w:i/>
        </w:rPr>
        <w:t>Oregon Department of Transportation Herbicide Reduction Strategy</w:t>
      </w:r>
      <w:r w:rsidRPr="00794D80">
        <w:rPr>
          <w:rFonts w:cs="Times New Roman"/>
        </w:rPr>
        <w:t xml:space="preserve">. Maintenance and Operations Branch. </w:t>
      </w:r>
      <w:hyperlink r:id="rId36" w:history="1">
        <w:r w:rsidRPr="00794D80">
          <w:rPr>
            <w:rStyle w:val="Hyperlink"/>
            <w:rFonts w:cs="Times New Roman"/>
          </w:rPr>
          <w:t>http://www.oregon.gov/ODOT/Maintenance/Documents/Herbicide%20Reduction%20Final%20Report%20April%202016.pdf</w:t>
        </w:r>
      </w:hyperlink>
      <w:r w:rsidRPr="00794D80">
        <w:rPr>
          <w:rFonts w:cs="Times New Roman"/>
        </w:rPr>
        <w:t xml:space="preserve">. Accessed June 2018.  </w:t>
      </w:r>
    </w:p>
    <w:p w14:paraId="3C6CB9A6" w14:textId="216613F4" w:rsidR="00D841E6" w:rsidRPr="00794D80" w:rsidRDefault="00D841E6" w:rsidP="00D841E6">
      <w:pPr>
        <w:pStyle w:val="ListParagraph"/>
        <w:numPr>
          <w:ilvl w:val="0"/>
          <w:numId w:val="46"/>
        </w:numPr>
        <w:spacing w:after="200" w:line="276" w:lineRule="auto"/>
        <w:ind w:left="360"/>
        <w:rPr>
          <w:rFonts w:cs="Times New Roman"/>
        </w:rPr>
      </w:pPr>
      <w:r w:rsidRPr="00794D80">
        <w:rPr>
          <w:rFonts w:cs="Times New Roman"/>
        </w:rPr>
        <w:t xml:space="preserve">Texas Department of Transportation. </w:t>
      </w:r>
      <w:r w:rsidRPr="00794D80">
        <w:rPr>
          <w:rFonts w:cs="Times New Roman"/>
          <w:i/>
        </w:rPr>
        <w:t>Herbicide Operations Manual</w:t>
      </w:r>
      <w:r w:rsidRPr="00794D80">
        <w:rPr>
          <w:rFonts w:cs="Times New Roman"/>
        </w:rPr>
        <w:t xml:space="preserve">. </w:t>
      </w:r>
      <w:hyperlink r:id="rId37" w:history="1">
        <w:r w:rsidRPr="00794D80">
          <w:rPr>
            <w:rStyle w:val="Hyperlink"/>
            <w:rFonts w:cs="Times New Roman"/>
          </w:rPr>
          <w:t>https://ftp.dot.state.tx.us/pub/txdot-info/mnt/herbicide-manual.pdf</w:t>
        </w:r>
      </w:hyperlink>
      <w:r w:rsidRPr="00794D80">
        <w:rPr>
          <w:rFonts w:cs="Times New Roman"/>
        </w:rPr>
        <w:t xml:space="preserve">. Accessed June 2018.  </w:t>
      </w:r>
    </w:p>
    <w:p w14:paraId="321AEE9F" w14:textId="77777777" w:rsidR="00D841E6" w:rsidRPr="00794D80" w:rsidRDefault="00D841E6" w:rsidP="00D841E6">
      <w:pPr>
        <w:pStyle w:val="ListParagraph"/>
        <w:numPr>
          <w:ilvl w:val="0"/>
          <w:numId w:val="46"/>
        </w:numPr>
        <w:spacing w:after="200" w:line="276" w:lineRule="auto"/>
        <w:ind w:left="360"/>
        <w:rPr>
          <w:rFonts w:cs="Times New Roman"/>
        </w:rPr>
      </w:pPr>
      <w:r w:rsidRPr="00794D80">
        <w:rPr>
          <w:rFonts w:cs="Times New Roman"/>
        </w:rPr>
        <w:t xml:space="preserve">Arsenault, A., Teeter-Balin, J., Velinsky, S., and White, W. </w:t>
      </w:r>
      <w:r w:rsidRPr="00794D80">
        <w:rPr>
          <w:rFonts w:cs="Times New Roman"/>
          <w:i/>
        </w:rPr>
        <w:t>Alternatives to labor intensive tasks in roadside vegetation maintenance</w:t>
      </w:r>
      <w:r w:rsidRPr="00794D80">
        <w:rPr>
          <w:rFonts w:cs="Times New Roman"/>
        </w:rPr>
        <w:t>. 2008. California Department of Transportation, Sacramento, CA.</w:t>
      </w:r>
    </w:p>
    <w:p w14:paraId="4E411105" w14:textId="242131A4" w:rsidR="00D841E6" w:rsidRPr="00794D80" w:rsidRDefault="00D841E6" w:rsidP="00D841E6">
      <w:pPr>
        <w:pStyle w:val="ListParagraph"/>
        <w:numPr>
          <w:ilvl w:val="0"/>
          <w:numId w:val="46"/>
        </w:numPr>
        <w:spacing w:after="200" w:line="276" w:lineRule="auto"/>
        <w:ind w:left="360"/>
        <w:rPr>
          <w:rFonts w:cs="Times New Roman"/>
        </w:rPr>
      </w:pPr>
      <w:r w:rsidRPr="00794D80">
        <w:rPr>
          <w:rFonts w:cs="Times New Roman"/>
        </w:rPr>
        <w:t xml:space="preserve">Washington Department of Transportation. </w:t>
      </w:r>
      <w:r w:rsidRPr="00794D80">
        <w:rPr>
          <w:rFonts w:cs="Times New Roman"/>
          <w:i/>
        </w:rPr>
        <w:t>Roadside Policy Manual</w:t>
      </w:r>
      <w:r w:rsidRPr="00794D80">
        <w:rPr>
          <w:rFonts w:cs="Times New Roman"/>
        </w:rPr>
        <w:t xml:space="preserve">. </w:t>
      </w:r>
      <w:hyperlink r:id="rId38" w:history="1">
        <w:r w:rsidRPr="00794D80">
          <w:rPr>
            <w:rStyle w:val="Hyperlink"/>
            <w:rFonts w:cs="Times New Roman"/>
          </w:rPr>
          <w:t>https://www.wsdot.wa.gov/publications/manuals/fulltext/M3110/RPM.pdf</w:t>
        </w:r>
      </w:hyperlink>
      <w:r w:rsidRPr="00794D80">
        <w:rPr>
          <w:rFonts w:cs="Times New Roman"/>
        </w:rPr>
        <w:t>. Accessed June 2018.</w:t>
      </w:r>
    </w:p>
    <w:p w14:paraId="4CCE934E" w14:textId="699F57F7" w:rsidR="00D841E6" w:rsidRPr="00767814" w:rsidRDefault="00D841E6" w:rsidP="00EB1F34">
      <w:pPr>
        <w:pStyle w:val="ListParagraph"/>
        <w:numPr>
          <w:ilvl w:val="0"/>
          <w:numId w:val="46"/>
        </w:numPr>
        <w:spacing w:after="200" w:line="276" w:lineRule="auto"/>
        <w:ind w:left="360"/>
      </w:pPr>
      <w:r w:rsidRPr="00794D80">
        <w:rPr>
          <w:rFonts w:cs="Times New Roman"/>
        </w:rPr>
        <w:t xml:space="preserve">Johnson, A.M. </w:t>
      </w:r>
      <w:r w:rsidRPr="00794D80">
        <w:rPr>
          <w:rFonts w:cs="Times New Roman"/>
          <w:i/>
        </w:rPr>
        <w:t xml:space="preserve">Best </w:t>
      </w:r>
      <w:r w:rsidR="008C5D49">
        <w:rPr>
          <w:rFonts w:cs="Times New Roman"/>
          <w:i/>
        </w:rPr>
        <w:t>Practices Handbook f</w:t>
      </w:r>
      <w:r w:rsidR="008C5D49" w:rsidRPr="00794D80">
        <w:rPr>
          <w:rFonts w:cs="Times New Roman"/>
          <w:i/>
        </w:rPr>
        <w:t>or Roadside Vegetation Management</w:t>
      </w:r>
      <w:r>
        <w:rPr>
          <w:rFonts w:cs="Times New Roman"/>
        </w:rPr>
        <w:t>. 200</w:t>
      </w:r>
      <w:r w:rsidR="008C5D49">
        <w:rPr>
          <w:rFonts w:cs="Times New Roman"/>
        </w:rPr>
        <w:t>0</w:t>
      </w:r>
      <w:r>
        <w:rPr>
          <w:rFonts w:cs="Times New Roman"/>
        </w:rPr>
        <w:t>.</w:t>
      </w:r>
    </w:p>
    <w:p w14:paraId="20FE80F7" w14:textId="1127A5CF" w:rsidR="00767814" w:rsidRDefault="00767814" w:rsidP="00767814">
      <w:pPr>
        <w:pStyle w:val="ListParagraph"/>
        <w:numPr>
          <w:ilvl w:val="0"/>
          <w:numId w:val="46"/>
        </w:numPr>
        <w:spacing w:after="200" w:line="276" w:lineRule="auto"/>
        <w:ind w:left="360"/>
      </w:pPr>
      <w:r w:rsidRPr="00767814">
        <w:t>F</w:t>
      </w:r>
      <w:r>
        <w:t>lorida Department of Transportation.</w:t>
      </w:r>
      <w:r w:rsidRPr="00767814">
        <w:t xml:space="preserve"> </w:t>
      </w:r>
      <w:r w:rsidRPr="00767814">
        <w:rPr>
          <w:i/>
        </w:rPr>
        <w:t>Reduced Mowing</w:t>
      </w:r>
      <w:r w:rsidRPr="00767814">
        <w:t xml:space="preserve">. </w:t>
      </w:r>
      <w:hyperlink r:id="rId39" w:history="1">
        <w:r w:rsidRPr="008F49E0">
          <w:rPr>
            <w:rStyle w:val="Hyperlink"/>
          </w:rPr>
          <w:t>http://www.fdot.gov/designsupport/wildflowers/reducedmowing.shtm</w:t>
        </w:r>
      </w:hyperlink>
      <w:r>
        <w:t>. Accessed 2018.</w:t>
      </w:r>
    </w:p>
    <w:p w14:paraId="4A0F7C19" w14:textId="4B9DD76B" w:rsidR="00767814" w:rsidRDefault="00767814" w:rsidP="00767814">
      <w:pPr>
        <w:pStyle w:val="ListParagraph"/>
        <w:numPr>
          <w:ilvl w:val="0"/>
          <w:numId w:val="46"/>
        </w:numPr>
        <w:spacing w:after="200" w:line="276" w:lineRule="auto"/>
        <w:ind w:left="360"/>
      </w:pPr>
      <w:r>
        <w:t xml:space="preserve">Trevino, P. </w:t>
      </w:r>
      <w:r w:rsidRPr="00767814">
        <w:t>Georgia cutting back on roadside mowing</w:t>
      </w:r>
      <w:r>
        <w:t xml:space="preserve">. </w:t>
      </w:r>
      <w:r w:rsidRPr="00767814">
        <w:rPr>
          <w:i/>
        </w:rPr>
        <w:t>Times Free Press</w:t>
      </w:r>
      <w:r w:rsidRPr="00767814">
        <w:t xml:space="preserve">. </w:t>
      </w:r>
      <w:r>
        <w:t xml:space="preserve">2009. </w:t>
      </w:r>
      <w:hyperlink r:id="rId40" w:history="1">
        <w:r w:rsidRPr="008F49E0">
          <w:rPr>
            <w:rStyle w:val="Hyperlink"/>
          </w:rPr>
          <w:t>http://www.timesfreepress.com/news/georgia/story/2009/jun/27/georgia-cutting-back-on-roadside-mowing/224994/</w:t>
        </w:r>
      </w:hyperlink>
      <w:r>
        <w:t>. Accessed June 2018.</w:t>
      </w:r>
    </w:p>
    <w:p w14:paraId="01C73271" w14:textId="2345E908" w:rsidR="00767814" w:rsidRPr="00767814" w:rsidRDefault="00767814" w:rsidP="00767814">
      <w:pPr>
        <w:pStyle w:val="ListParagraph"/>
        <w:numPr>
          <w:ilvl w:val="0"/>
          <w:numId w:val="46"/>
        </w:numPr>
        <w:spacing w:after="200" w:line="276" w:lineRule="auto"/>
        <w:ind w:left="360" w:hanging="450"/>
      </w:pPr>
      <w:r w:rsidRPr="00767814">
        <w:t xml:space="preserve">Maryland Department of Transportation, State Highway Administration. </w:t>
      </w:r>
      <w:r w:rsidRPr="00767814">
        <w:rPr>
          <w:i/>
        </w:rPr>
        <w:t>Mowing Reduction</w:t>
      </w:r>
      <w:r w:rsidRPr="00767814">
        <w:t xml:space="preserve">. </w:t>
      </w:r>
      <w:hyperlink r:id="rId41" w:history="1">
        <w:r w:rsidRPr="008F49E0">
          <w:rPr>
            <w:rStyle w:val="Hyperlink"/>
          </w:rPr>
          <w:t>http://www.roads.maryland.gov/Index.aspx?pageid=353</w:t>
        </w:r>
      </w:hyperlink>
      <w:r>
        <w:t>. Accessed June 2018.</w:t>
      </w:r>
    </w:p>
    <w:p w14:paraId="1F438B53" w14:textId="02643342" w:rsidR="00D841E6" w:rsidRPr="00CD7FA7" w:rsidRDefault="00D841E6" w:rsidP="00EB1F34">
      <w:pPr>
        <w:pStyle w:val="ListParagraph"/>
        <w:numPr>
          <w:ilvl w:val="0"/>
          <w:numId w:val="46"/>
        </w:numPr>
        <w:spacing w:after="200" w:line="276" w:lineRule="auto"/>
        <w:ind w:left="360"/>
      </w:pPr>
      <w:r w:rsidRPr="00D841E6">
        <w:lastRenderedPageBreak/>
        <w:t xml:space="preserve">Ohio Department of Transportation. </w:t>
      </w:r>
      <w:r w:rsidRPr="00EB1F34">
        <w:rPr>
          <w:i/>
        </w:rPr>
        <w:t>Statewide Roadside Pollinator Habitat Program Restoration Guidelines and Best Management Practices</w:t>
      </w:r>
      <w:r w:rsidRPr="00D841E6">
        <w:t>. June 2016.</w:t>
      </w:r>
      <w:r>
        <w:t xml:space="preserve"> </w:t>
      </w:r>
      <w:r>
        <w:tab/>
      </w:r>
    </w:p>
    <w:p w14:paraId="590F0A12" w14:textId="662049C1" w:rsidR="00D841E6" w:rsidRDefault="00D841E6" w:rsidP="00EB1F34">
      <w:pPr>
        <w:pStyle w:val="ListParagraph"/>
        <w:numPr>
          <w:ilvl w:val="0"/>
          <w:numId w:val="46"/>
        </w:numPr>
        <w:spacing w:after="200" w:line="276" w:lineRule="auto"/>
        <w:ind w:left="360"/>
      </w:pPr>
      <w:r>
        <w:rPr>
          <w:rFonts w:cs="Times New Roman"/>
        </w:rPr>
        <w:t>Pennsylvania DOT. Maintenance Manual, Chapter 13: Roadside Management. 2016.</w:t>
      </w:r>
      <w:r w:rsidRPr="00D841E6">
        <w:t xml:space="preserve"> </w:t>
      </w:r>
      <w:hyperlink r:id="rId42" w:history="1">
        <w:r w:rsidRPr="006E2372">
          <w:rPr>
            <w:rStyle w:val="Hyperlink"/>
            <w:rFonts w:cs="Times New Roman"/>
          </w:rPr>
          <w:t>http://www.dot.state.pa.us/public/PubsForms/Publications/PUB%2023/Pub%2023-Chapter%2013%20.pdf</w:t>
        </w:r>
      </w:hyperlink>
      <w:r>
        <w:rPr>
          <w:rFonts w:cs="Times New Roman"/>
        </w:rPr>
        <w:t>. Accessed June 2018.</w:t>
      </w:r>
    </w:p>
    <w:p w14:paraId="7FBA6CE4" w14:textId="6D8C3117" w:rsidR="00D841E6" w:rsidRPr="00CD7FA7" w:rsidRDefault="00D841E6" w:rsidP="00EB1F34">
      <w:pPr>
        <w:pStyle w:val="ListParagraph"/>
        <w:numPr>
          <w:ilvl w:val="0"/>
          <w:numId w:val="46"/>
        </w:numPr>
        <w:spacing w:after="200" w:line="276" w:lineRule="auto"/>
        <w:ind w:left="360"/>
      </w:pPr>
      <w:r>
        <w:rPr>
          <w:rFonts w:cs="Times New Roman"/>
        </w:rPr>
        <w:t xml:space="preserve">Connecticut DOT. </w:t>
      </w:r>
      <w:r w:rsidRPr="00767814">
        <w:rPr>
          <w:rFonts w:cs="Times New Roman"/>
          <w:i/>
        </w:rPr>
        <w:t>Vegetation Management Guidelines</w:t>
      </w:r>
      <w:r>
        <w:rPr>
          <w:rFonts w:cs="Times New Roman"/>
        </w:rPr>
        <w:t xml:space="preserve">. 2018. </w:t>
      </w:r>
      <w:hyperlink r:id="rId43" w:history="1">
        <w:r w:rsidRPr="006E2372">
          <w:rPr>
            <w:rStyle w:val="Hyperlink"/>
            <w:rFonts w:cs="Times New Roman"/>
          </w:rPr>
          <w:t>http://www.ct.gov/dot/lib/dot/documents/dmaintenance/veg_man_guidelines_final_02-15-18.pdf</w:t>
        </w:r>
      </w:hyperlink>
      <w:r>
        <w:rPr>
          <w:rFonts w:cs="Times New Roman"/>
        </w:rPr>
        <w:t xml:space="preserve">. Accessed June 2018. </w:t>
      </w:r>
    </w:p>
    <w:p w14:paraId="7D44B1E9" w14:textId="77777777" w:rsidR="00D841E6" w:rsidRPr="00567947" w:rsidRDefault="00D841E6" w:rsidP="00D841E6">
      <w:pPr>
        <w:pStyle w:val="ListParagraph"/>
        <w:numPr>
          <w:ilvl w:val="0"/>
          <w:numId w:val="44"/>
        </w:numPr>
        <w:spacing w:after="200" w:line="276" w:lineRule="auto"/>
        <w:rPr>
          <w:rFonts w:cs="Times New Roman"/>
          <w:color w:val="000000"/>
          <w:szCs w:val="24"/>
        </w:rPr>
      </w:pPr>
      <w:r>
        <w:br w:type="page"/>
      </w:r>
    </w:p>
    <w:p w14:paraId="74CE0995" w14:textId="77777777" w:rsidR="00DC201C" w:rsidRDefault="00DC201C">
      <w:pPr>
        <w:spacing w:after="200" w:line="276" w:lineRule="auto"/>
        <w:ind w:firstLine="0"/>
      </w:pPr>
    </w:p>
    <w:p w14:paraId="65E81473" w14:textId="77777777" w:rsidR="00016575" w:rsidRPr="00016575" w:rsidRDefault="00016575" w:rsidP="00DC201C">
      <w:pPr>
        <w:ind w:left="720" w:firstLine="0"/>
      </w:pPr>
    </w:p>
    <w:p w14:paraId="39401162" w14:textId="12DD3D01" w:rsidR="006B0497" w:rsidRDefault="006B0497" w:rsidP="006B0497">
      <w:pPr>
        <w:pStyle w:val="Heading1"/>
      </w:pPr>
      <w:bookmarkStart w:id="79" w:name="_Toc517421688"/>
      <w:r>
        <w:t>Appendix A</w:t>
      </w:r>
      <w:r w:rsidR="00021D63" w:rsidRPr="00021D63">
        <w:t xml:space="preserve"> </w:t>
      </w:r>
      <w:r w:rsidR="00B4511E" w:rsidRPr="00021D63">
        <w:rPr>
          <w:caps w:val="0"/>
        </w:rPr>
        <w:t>State Transportation Agency Documents</w:t>
      </w:r>
      <w:bookmarkEnd w:id="79"/>
    </w:p>
    <w:p w14:paraId="29ED9863" w14:textId="77777777" w:rsidR="006B0497" w:rsidRDefault="006B0497">
      <w:pPr>
        <w:spacing w:after="200" w:line="276" w:lineRule="auto"/>
        <w:ind w:firstLine="0"/>
        <w:rPr>
          <w:rFonts w:eastAsiaTheme="majorEastAsia" w:cstheme="majorBidi"/>
          <w:b/>
          <w:bCs/>
          <w:caps/>
          <w:sz w:val="28"/>
          <w:szCs w:val="26"/>
        </w:rPr>
      </w:pPr>
    </w:p>
    <w:p w14:paraId="250F19BD" w14:textId="77777777" w:rsidR="006B0497" w:rsidRDefault="006B0497">
      <w:pPr>
        <w:spacing w:after="200" w:line="276" w:lineRule="auto"/>
        <w:ind w:firstLine="0"/>
        <w:rPr>
          <w:rFonts w:eastAsiaTheme="majorEastAsia" w:cstheme="majorBidi"/>
          <w:b/>
          <w:bCs/>
          <w:caps/>
          <w:sz w:val="28"/>
          <w:szCs w:val="26"/>
        </w:rPr>
      </w:pPr>
      <w:r>
        <w:br w:type="page"/>
      </w:r>
    </w:p>
    <w:p w14:paraId="7A16C75A" w14:textId="39BE22AE" w:rsidR="003659A8" w:rsidRPr="003659A8" w:rsidRDefault="00926202" w:rsidP="003659A8">
      <w:r>
        <w:lastRenderedPageBreak/>
        <w:t xml:space="preserve">The </w:t>
      </w:r>
      <w:r w:rsidR="00877290">
        <w:t>Appendix</w:t>
      </w:r>
      <w:r>
        <w:t xml:space="preserve"> contains excerpts, key points and summaries from</w:t>
      </w:r>
      <w:r w:rsidR="003659A8">
        <w:t xml:space="preserve"> state DOT documents reviewed for NCHRP 14-4</w:t>
      </w:r>
      <w:r>
        <w:t>0.</w:t>
      </w:r>
      <w:r w:rsidR="00CA64FF">
        <w:t xml:space="preserve"> This does not include research conducted </w:t>
      </w:r>
      <w:r w:rsidR="00C10B68">
        <w:t>for</w:t>
      </w:r>
      <w:r w:rsidR="00CA64FF">
        <w:t xml:space="preserve"> DOTs related to the project objectives.</w:t>
      </w:r>
    </w:p>
    <w:p w14:paraId="7BDBBEF6" w14:textId="031422CA" w:rsidR="0043266F" w:rsidRPr="00813F3B" w:rsidRDefault="0043266F" w:rsidP="00FA301D">
      <w:pPr>
        <w:pStyle w:val="NCHRPParagraph"/>
        <w:spacing w:before="240"/>
        <w:ind w:left="0" w:firstLine="0"/>
        <w:rPr>
          <w:rStyle w:val="Emphasis"/>
          <w:b/>
          <w:i w:val="0"/>
        </w:rPr>
      </w:pPr>
      <w:r w:rsidRPr="00813F3B">
        <w:rPr>
          <w:rStyle w:val="Emphasis"/>
          <w:b/>
          <w:i w:val="0"/>
        </w:rPr>
        <w:t>Alabama Department of Transportation</w:t>
      </w:r>
      <w:r w:rsidR="00A548E7" w:rsidRPr="00813F3B">
        <w:rPr>
          <w:rStyle w:val="Emphasis"/>
          <w:b/>
          <w:i w:val="0"/>
        </w:rPr>
        <w:t xml:space="preserve"> (ALDOT)</w:t>
      </w:r>
    </w:p>
    <w:p w14:paraId="3CB158B9" w14:textId="0172A735" w:rsidR="009B6289" w:rsidRPr="009B6289" w:rsidRDefault="009B6289" w:rsidP="00815273">
      <w:pPr>
        <w:pStyle w:val="ListParagraph"/>
        <w:numPr>
          <w:ilvl w:val="0"/>
          <w:numId w:val="51"/>
        </w:numPr>
        <w:autoSpaceDE w:val="0"/>
        <w:autoSpaceDN w:val="0"/>
        <w:adjustRightInd w:val="0"/>
        <w:rPr>
          <w:rFonts w:ascii="TimesNewRomanPSMT" w:hAnsi="TimesNewRomanPSMT" w:cs="TimesNewRomanPSMT"/>
          <w:szCs w:val="24"/>
        </w:rPr>
      </w:pPr>
      <w:r w:rsidRPr="009B6289">
        <w:rPr>
          <w:rFonts w:ascii="TimesNewRomanPSMT" w:hAnsi="TimesNewRomanPSMT" w:cs="TimesNewRomanPSMT"/>
          <w:szCs w:val="24"/>
        </w:rPr>
        <w:t>The Alabama Department of Transportation will encourage the growth and preservation of naturally occurring wildflower areas.</w:t>
      </w:r>
    </w:p>
    <w:p w14:paraId="6404E198" w14:textId="16CBF784" w:rsidR="009B6289" w:rsidRPr="009B6289" w:rsidRDefault="009B6289" w:rsidP="00815273">
      <w:pPr>
        <w:pStyle w:val="ListParagraph"/>
        <w:numPr>
          <w:ilvl w:val="0"/>
          <w:numId w:val="51"/>
        </w:numPr>
        <w:autoSpaceDE w:val="0"/>
        <w:autoSpaceDN w:val="0"/>
        <w:adjustRightInd w:val="0"/>
        <w:rPr>
          <w:rFonts w:ascii="TimesNewRomanPSMT" w:hAnsi="TimesNewRomanPSMT" w:cs="TimesNewRomanPSMT"/>
          <w:szCs w:val="24"/>
        </w:rPr>
      </w:pPr>
      <w:r w:rsidRPr="009B6289">
        <w:rPr>
          <w:rFonts w:ascii="TimesNewRomanPSMT" w:hAnsi="TimesNewRomanPSMT" w:cs="TimesNewRomanPSMT"/>
          <w:szCs w:val="24"/>
        </w:rPr>
        <w:t>Wildflowers that have naturalized within the rights-of-way should be allowed to remain. Every effort should be made to mow around them and avoid spraying herbicides with the exception of spot treatments to eliminate certain weed species.</w:t>
      </w:r>
    </w:p>
    <w:p w14:paraId="491C01AD" w14:textId="20C0E136" w:rsidR="009B6289" w:rsidRDefault="009B6289" w:rsidP="00815273">
      <w:pPr>
        <w:pStyle w:val="ListParagraph"/>
        <w:numPr>
          <w:ilvl w:val="0"/>
          <w:numId w:val="51"/>
        </w:numPr>
        <w:autoSpaceDE w:val="0"/>
        <w:autoSpaceDN w:val="0"/>
        <w:adjustRightInd w:val="0"/>
        <w:rPr>
          <w:rFonts w:ascii="TimesNewRomanPSMT" w:hAnsi="TimesNewRomanPSMT" w:cs="TimesNewRomanPSMT"/>
          <w:szCs w:val="24"/>
        </w:rPr>
      </w:pPr>
      <w:r w:rsidRPr="009B6289">
        <w:rPr>
          <w:rFonts w:ascii="TimesNewRomanPSMT" w:hAnsi="TimesNewRomanPSMT" w:cs="TimesNewRomanPSMT"/>
          <w:szCs w:val="24"/>
        </w:rPr>
        <w:t>Blend the highway right-of-way with the adjacent land uses. For example, forestlands should extend into the right-of-way, and right-of-way adjacent to crop and pasture lands should remain relatively open, etc.</w:t>
      </w:r>
    </w:p>
    <w:p w14:paraId="228C8ACB" w14:textId="77777777" w:rsidR="009B6289" w:rsidRPr="009B6289" w:rsidRDefault="009B6289" w:rsidP="009B6289">
      <w:pPr>
        <w:pStyle w:val="ListParagraph"/>
        <w:autoSpaceDE w:val="0"/>
        <w:autoSpaceDN w:val="0"/>
        <w:adjustRightInd w:val="0"/>
        <w:ind w:firstLine="0"/>
        <w:rPr>
          <w:rFonts w:ascii="TimesNewRomanPSMT" w:hAnsi="TimesNewRomanPSMT" w:cs="TimesNewRomanPSMT"/>
          <w:szCs w:val="24"/>
        </w:rPr>
      </w:pPr>
    </w:p>
    <w:p w14:paraId="594A4038" w14:textId="7DC4416B" w:rsidR="009B6289" w:rsidRDefault="009B6289" w:rsidP="009B6289">
      <w:pPr>
        <w:autoSpaceDE w:val="0"/>
        <w:autoSpaceDN w:val="0"/>
        <w:adjustRightInd w:val="0"/>
        <w:rPr>
          <w:rFonts w:ascii="TimesNewRomanPSMT" w:hAnsi="TimesNewRomanPSMT" w:cs="TimesNewRomanPSMT"/>
          <w:szCs w:val="24"/>
        </w:rPr>
      </w:pPr>
      <w:r w:rsidRPr="009B6289">
        <w:rPr>
          <w:rFonts w:ascii="TimesNewRomanPSMT" w:hAnsi="TimesNewRomanPSMT" w:cs="TimesNewRomanPSMT"/>
          <w:szCs w:val="24"/>
        </w:rPr>
        <w:t>Vegetation management standards address activities that concern ALDOT</w:t>
      </w:r>
      <w:r>
        <w:rPr>
          <w:rFonts w:ascii="TimesNewRomanPSMT" w:hAnsi="TimesNewRomanPSMT" w:cs="TimesNewRomanPSMT"/>
          <w:szCs w:val="24"/>
        </w:rPr>
        <w:t xml:space="preserve"> </w:t>
      </w:r>
      <w:r w:rsidRPr="009B6289">
        <w:rPr>
          <w:rFonts w:ascii="TimesNewRomanPSMT" w:hAnsi="TimesNewRomanPSMT" w:cs="TimesNewRomanPSMT"/>
          <w:szCs w:val="24"/>
        </w:rPr>
        <w:t>objectives and the needs of the traveling public. Of equal importance, however, are our</w:t>
      </w:r>
      <w:r>
        <w:rPr>
          <w:rFonts w:ascii="TimesNewRomanPSMT" w:hAnsi="TimesNewRomanPSMT" w:cs="TimesNewRomanPSMT"/>
          <w:szCs w:val="24"/>
        </w:rPr>
        <w:t xml:space="preserve"> </w:t>
      </w:r>
      <w:r w:rsidRPr="009B6289">
        <w:rPr>
          <w:rFonts w:ascii="TimesNewRomanPSMT" w:hAnsi="TimesNewRomanPSMT" w:cs="TimesNewRomanPSMT"/>
          <w:szCs w:val="24"/>
        </w:rPr>
        <w:t>neighbors who own and utilize property adjacent to highway right-of-way. Therefore, in</w:t>
      </w:r>
      <w:r>
        <w:rPr>
          <w:rFonts w:ascii="TimesNewRomanPSMT" w:hAnsi="TimesNewRomanPSMT" w:cs="TimesNewRomanPSMT"/>
          <w:szCs w:val="24"/>
        </w:rPr>
        <w:t xml:space="preserve"> </w:t>
      </w:r>
      <w:r w:rsidRPr="009B6289">
        <w:rPr>
          <w:rFonts w:ascii="TimesNewRomanPSMT" w:hAnsi="TimesNewRomanPSMT" w:cs="TimesNewRomanPSMT"/>
          <w:szCs w:val="24"/>
        </w:rPr>
        <w:t>the spirit of a "Good Neighbor", ALDOT personnel will endeavor to manage the right-of</w:t>
      </w:r>
      <w:r>
        <w:rPr>
          <w:rFonts w:ascii="TimesNewRomanPSMT" w:hAnsi="TimesNewRomanPSMT" w:cs="TimesNewRomanPSMT"/>
          <w:szCs w:val="24"/>
        </w:rPr>
        <w:t>-</w:t>
      </w:r>
      <w:r w:rsidRPr="009B6289">
        <w:rPr>
          <w:rFonts w:ascii="TimesNewRomanPSMT" w:hAnsi="TimesNewRomanPSMT" w:cs="TimesNewRomanPSMT"/>
          <w:szCs w:val="24"/>
        </w:rPr>
        <w:t>way</w:t>
      </w:r>
      <w:r>
        <w:rPr>
          <w:rFonts w:ascii="TimesNewRomanPSMT" w:hAnsi="TimesNewRomanPSMT" w:cs="TimesNewRomanPSMT"/>
          <w:szCs w:val="24"/>
        </w:rPr>
        <w:t xml:space="preserve"> </w:t>
      </w:r>
      <w:r w:rsidRPr="009B6289">
        <w:rPr>
          <w:rFonts w:ascii="TimesNewRomanPSMT" w:hAnsi="TimesNewRomanPSMT" w:cs="TimesNewRomanPSMT"/>
          <w:szCs w:val="24"/>
        </w:rPr>
        <w:t>vegetation in a manner that will not hinder the reasonable lawful activity, safety, or</w:t>
      </w:r>
      <w:r>
        <w:rPr>
          <w:rFonts w:ascii="TimesNewRomanPSMT" w:hAnsi="TimesNewRomanPSMT" w:cs="TimesNewRomanPSMT"/>
          <w:szCs w:val="24"/>
        </w:rPr>
        <w:t xml:space="preserve"> </w:t>
      </w:r>
      <w:r w:rsidRPr="009B6289">
        <w:rPr>
          <w:rFonts w:ascii="TimesNewRomanPSMT" w:hAnsi="TimesNewRomanPSMT" w:cs="TimesNewRomanPSMT"/>
          <w:szCs w:val="24"/>
        </w:rPr>
        <w:t>aesthetic appearance of adjacent property. Activities included in this policy are mowing</w:t>
      </w:r>
      <w:r>
        <w:rPr>
          <w:rFonts w:ascii="TimesNewRomanPSMT" w:hAnsi="TimesNewRomanPSMT" w:cs="TimesNewRomanPSMT"/>
          <w:szCs w:val="24"/>
        </w:rPr>
        <w:t xml:space="preserve"> </w:t>
      </w:r>
      <w:r w:rsidRPr="009B6289">
        <w:rPr>
          <w:rFonts w:ascii="TimesNewRomanPSMT" w:hAnsi="TimesNewRomanPSMT" w:cs="TimesNewRomanPSMT"/>
          <w:szCs w:val="24"/>
        </w:rPr>
        <w:t>and spraying operations, drainage considerations, wildflower preservation and vegetation</w:t>
      </w:r>
      <w:r>
        <w:rPr>
          <w:rFonts w:ascii="TimesNewRomanPSMT" w:hAnsi="TimesNewRomanPSMT" w:cs="TimesNewRomanPSMT"/>
          <w:szCs w:val="24"/>
        </w:rPr>
        <w:t xml:space="preserve"> </w:t>
      </w:r>
      <w:r w:rsidRPr="009B6289">
        <w:rPr>
          <w:rFonts w:ascii="TimesNewRomanPSMT" w:hAnsi="TimesNewRomanPSMT" w:cs="TimesNewRomanPSMT"/>
          <w:szCs w:val="24"/>
        </w:rPr>
        <w:t>pruning.</w:t>
      </w:r>
    </w:p>
    <w:p w14:paraId="0B1100C3" w14:textId="77777777" w:rsidR="009B6289" w:rsidRDefault="009B6289" w:rsidP="009B6289">
      <w:pPr>
        <w:autoSpaceDE w:val="0"/>
        <w:autoSpaceDN w:val="0"/>
        <w:adjustRightInd w:val="0"/>
        <w:ind w:firstLine="0"/>
        <w:rPr>
          <w:rFonts w:ascii="TimesNewRomanPSMT" w:hAnsi="TimesNewRomanPSMT" w:cs="TimesNewRomanPSMT"/>
          <w:szCs w:val="24"/>
        </w:rPr>
      </w:pPr>
    </w:p>
    <w:p w14:paraId="6D0EA9E4" w14:textId="2953B344" w:rsidR="009B6289" w:rsidRPr="009B6289" w:rsidRDefault="009B6289" w:rsidP="009B6289">
      <w:pPr>
        <w:autoSpaceDE w:val="0"/>
        <w:autoSpaceDN w:val="0"/>
        <w:adjustRightInd w:val="0"/>
        <w:rPr>
          <w:rFonts w:ascii="TimesNewRomanPSMT" w:hAnsi="TimesNewRomanPSMT" w:cs="TimesNewRomanPSMT"/>
          <w:szCs w:val="24"/>
        </w:rPr>
      </w:pPr>
      <w:r w:rsidRPr="009B6289">
        <w:rPr>
          <w:rFonts w:ascii="TimesNewRomanPSMT" w:hAnsi="TimesNewRomanPSMT" w:cs="TimesNewRomanPSMT"/>
          <w:szCs w:val="24"/>
        </w:rPr>
        <w:t>The proper management of plant succession can be one of the most enduring</w:t>
      </w:r>
      <w:r>
        <w:rPr>
          <w:rFonts w:ascii="TimesNewRomanPSMT" w:hAnsi="TimesNewRomanPSMT" w:cs="TimesNewRomanPSMT"/>
          <w:szCs w:val="24"/>
        </w:rPr>
        <w:t xml:space="preserve"> </w:t>
      </w:r>
      <w:r w:rsidRPr="009B6289">
        <w:rPr>
          <w:rFonts w:ascii="TimesNewRomanPSMT" w:hAnsi="TimesNewRomanPSMT" w:cs="TimesNewRomanPSMT"/>
          <w:szCs w:val="24"/>
        </w:rPr>
        <w:t>assets of land use, whether it is for roadside development, forest, parkland or wildlife</w:t>
      </w:r>
      <w:r>
        <w:rPr>
          <w:rFonts w:ascii="TimesNewRomanPSMT" w:hAnsi="TimesNewRomanPSMT" w:cs="TimesNewRomanPSMT"/>
          <w:szCs w:val="24"/>
        </w:rPr>
        <w:t xml:space="preserve"> </w:t>
      </w:r>
      <w:r w:rsidRPr="009B6289">
        <w:rPr>
          <w:rFonts w:ascii="TimesNewRomanPSMT" w:hAnsi="TimesNewRomanPSMT" w:cs="TimesNewRomanPSMT"/>
          <w:szCs w:val="24"/>
        </w:rPr>
        <w:t>refuge. Plant succession as a continuing natural process is an important part of ALDOT's</w:t>
      </w:r>
      <w:r>
        <w:rPr>
          <w:rFonts w:ascii="TimesNewRomanPSMT" w:hAnsi="TimesNewRomanPSMT" w:cs="TimesNewRomanPSMT"/>
          <w:szCs w:val="24"/>
        </w:rPr>
        <w:t xml:space="preserve"> </w:t>
      </w:r>
      <w:r w:rsidRPr="009B6289">
        <w:rPr>
          <w:rFonts w:ascii="TimesNewRomanPSMT" w:hAnsi="TimesNewRomanPSMT" w:cs="TimesNewRomanPSMT"/>
          <w:szCs w:val="24"/>
        </w:rPr>
        <w:t>vegetation management program. Selective spraying to encourage natural regeneration</w:t>
      </w:r>
      <w:r>
        <w:rPr>
          <w:rFonts w:ascii="TimesNewRomanPSMT" w:hAnsi="TimesNewRomanPSMT" w:cs="TimesNewRomanPSMT"/>
          <w:szCs w:val="24"/>
        </w:rPr>
        <w:t xml:space="preserve"> </w:t>
      </w:r>
      <w:r w:rsidRPr="009B6289">
        <w:rPr>
          <w:rFonts w:ascii="TimesNewRomanPSMT" w:hAnsi="TimesNewRomanPSMT" w:cs="TimesNewRomanPSMT"/>
          <w:szCs w:val="24"/>
        </w:rPr>
        <w:t>and succession outside designated mowing limits creates climax shrubs and groundcover</w:t>
      </w:r>
      <w:r>
        <w:rPr>
          <w:rFonts w:ascii="TimesNewRomanPSMT" w:hAnsi="TimesNewRomanPSMT" w:cs="TimesNewRomanPSMT"/>
          <w:szCs w:val="24"/>
        </w:rPr>
        <w:t xml:space="preserve"> </w:t>
      </w:r>
      <w:r w:rsidRPr="009B6289">
        <w:rPr>
          <w:rFonts w:ascii="TimesNewRomanPSMT" w:hAnsi="TimesNewRomanPSMT" w:cs="TimesNewRomanPSMT"/>
          <w:szCs w:val="24"/>
        </w:rPr>
        <w:t>communities.</w:t>
      </w:r>
    </w:p>
    <w:p w14:paraId="6E289B80" w14:textId="04E41E9B" w:rsidR="009B6289" w:rsidRDefault="009B6289" w:rsidP="009B6289">
      <w:pPr>
        <w:autoSpaceDE w:val="0"/>
        <w:autoSpaceDN w:val="0"/>
        <w:adjustRightInd w:val="0"/>
        <w:ind w:firstLine="0"/>
        <w:rPr>
          <w:rFonts w:ascii="TimesNewRomanPSMT" w:hAnsi="TimesNewRomanPSMT" w:cs="TimesNewRomanPSMT"/>
          <w:szCs w:val="24"/>
        </w:rPr>
      </w:pPr>
      <w:r w:rsidRPr="009B6289">
        <w:rPr>
          <w:rFonts w:ascii="TimesNewRomanPSMT" w:hAnsi="TimesNewRomanPSMT" w:cs="TimesNewRomanPSMT"/>
          <w:i/>
          <w:szCs w:val="24"/>
        </w:rPr>
        <w:t>A Manual for Roadside Vegetation Management</w:t>
      </w:r>
      <w:r>
        <w:rPr>
          <w:rFonts w:ascii="TimesNewRomanPSMT" w:hAnsi="TimesNewRomanPSMT" w:cs="TimesNewRomanPSMT"/>
          <w:szCs w:val="24"/>
        </w:rPr>
        <w:t xml:space="preserve"> </w:t>
      </w:r>
      <w:r w:rsidRPr="009B6289">
        <w:rPr>
          <w:rFonts w:ascii="TimesNewRomanPSMT" w:hAnsi="TimesNewRomanPSMT" w:cs="TimesNewRomanPSMT"/>
          <w:szCs w:val="24"/>
        </w:rPr>
        <w:t>(April 2018)</w:t>
      </w:r>
      <w:r>
        <w:rPr>
          <w:rFonts w:ascii="TimesNewRomanPSMT" w:hAnsi="TimesNewRomanPSMT" w:cs="TimesNewRomanPSMT"/>
          <w:szCs w:val="24"/>
        </w:rPr>
        <w:t xml:space="preserve">. </w:t>
      </w:r>
      <w:hyperlink r:id="rId44" w:history="1">
        <w:r w:rsidRPr="00CB451B">
          <w:rPr>
            <w:rStyle w:val="Hyperlink"/>
            <w:rFonts w:ascii="TimesNewRomanPSMT" w:hAnsi="TimesNewRomanPSMT" w:cs="TimesNewRomanPSMT"/>
            <w:szCs w:val="24"/>
          </w:rPr>
          <w:t>https://www.dot.state.al.us/maweb/pdf/VegetationManagementManual.pdf</w:t>
        </w:r>
      </w:hyperlink>
      <w:r>
        <w:rPr>
          <w:rFonts w:ascii="TimesNewRomanPSMT" w:hAnsi="TimesNewRomanPSMT" w:cs="TimesNewRomanPSMT"/>
          <w:szCs w:val="24"/>
        </w:rPr>
        <w:t xml:space="preserve"> </w:t>
      </w:r>
    </w:p>
    <w:p w14:paraId="669FB3F9" w14:textId="77777777" w:rsidR="009B6289" w:rsidRPr="009B6289" w:rsidRDefault="009B6289" w:rsidP="009B6289">
      <w:pPr>
        <w:autoSpaceDE w:val="0"/>
        <w:autoSpaceDN w:val="0"/>
        <w:adjustRightInd w:val="0"/>
        <w:ind w:firstLine="0"/>
        <w:rPr>
          <w:rFonts w:ascii="TimesNewRomanPSMT" w:hAnsi="TimesNewRomanPSMT" w:cs="TimesNewRomanPSMT"/>
          <w:szCs w:val="24"/>
        </w:rPr>
      </w:pPr>
    </w:p>
    <w:p w14:paraId="3839D40F" w14:textId="1BF05639" w:rsidR="0043266F" w:rsidRDefault="0043266F" w:rsidP="00FA301D">
      <w:pPr>
        <w:autoSpaceDE w:val="0"/>
        <w:autoSpaceDN w:val="0"/>
        <w:adjustRightInd w:val="0"/>
        <w:ind w:firstLine="0"/>
        <w:rPr>
          <w:rFonts w:ascii="TimesNewRomanPSMT" w:hAnsi="TimesNewRomanPSMT" w:cs="TimesNewRomanPSMT"/>
          <w:szCs w:val="24"/>
        </w:rPr>
      </w:pPr>
      <w:r w:rsidRPr="0008543A">
        <w:rPr>
          <w:rFonts w:ascii="TimesNewRomanPSMT" w:hAnsi="TimesNewRomanPSMT" w:cs="TimesNewRomanPSMT"/>
          <w:szCs w:val="24"/>
        </w:rPr>
        <w:t>In so far as possible, roadsides on any given segment of highway right-of-way should be managed/mowed in a manner compatible with the level of development of the adjacent property.</w:t>
      </w:r>
      <w:r>
        <w:rPr>
          <w:rFonts w:ascii="TimesNewRomanPSMT" w:hAnsi="TimesNewRomanPSMT" w:cs="TimesNewRomanPSMT"/>
          <w:szCs w:val="24"/>
        </w:rPr>
        <w:t xml:space="preserve"> </w:t>
      </w:r>
    </w:p>
    <w:p w14:paraId="1D89247C" w14:textId="77777777" w:rsidR="0043266F" w:rsidRDefault="0043266F" w:rsidP="0043266F">
      <w:pPr>
        <w:autoSpaceDE w:val="0"/>
        <w:autoSpaceDN w:val="0"/>
        <w:adjustRightInd w:val="0"/>
        <w:ind w:firstLine="0"/>
        <w:rPr>
          <w:rFonts w:ascii="TimesNewRomanPSMT" w:hAnsi="TimesNewRomanPSMT" w:cs="TimesNewRomanPSMT"/>
          <w:szCs w:val="24"/>
        </w:rPr>
      </w:pPr>
    </w:p>
    <w:p w14:paraId="750E389C" w14:textId="77777777" w:rsidR="00A77180" w:rsidRDefault="0043266F" w:rsidP="0043266F">
      <w:pPr>
        <w:autoSpaceDE w:val="0"/>
        <w:autoSpaceDN w:val="0"/>
        <w:adjustRightInd w:val="0"/>
        <w:ind w:firstLine="0"/>
        <w:rPr>
          <w:rFonts w:ascii="TimesNewRomanPSMT" w:hAnsi="TimesNewRomanPSMT" w:cs="TimesNewRomanPSMT"/>
          <w:szCs w:val="24"/>
        </w:rPr>
      </w:pPr>
      <w:r>
        <w:rPr>
          <w:rFonts w:ascii="TimesNewRomanPSMT" w:hAnsi="TimesNewRomanPSMT" w:cs="TimesNewRomanPSMT"/>
          <w:szCs w:val="24"/>
        </w:rPr>
        <w:t xml:space="preserve">Alabama Department of Transportation. </w:t>
      </w:r>
      <w:r w:rsidRPr="0008543A">
        <w:rPr>
          <w:rFonts w:ascii="TimesNewRomanPSMT" w:hAnsi="TimesNewRomanPSMT" w:cs="TimesNewRomanPSMT"/>
          <w:i/>
          <w:szCs w:val="24"/>
        </w:rPr>
        <w:t>Maintenance Manual</w:t>
      </w:r>
      <w:r w:rsidRPr="0008543A">
        <w:rPr>
          <w:rFonts w:ascii="TimesNewRomanPSMT" w:hAnsi="TimesNewRomanPSMT" w:cs="TimesNewRomanPSMT"/>
          <w:szCs w:val="24"/>
        </w:rPr>
        <w:t>. 1995.</w:t>
      </w:r>
      <w:r w:rsidRPr="0008543A">
        <w:t xml:space="preserve"> </w:t>
      </w:r>
      <w:hyperlink r:id="rId45" w:history="1">
        <w:r w:rsidRPr="002C4822">
          <w:rPr>
            <w:rStyle w:val="Hyperlink"/>
            <w:rFonts w:ascii="TimesNewRomanPSMT" w:hAnsi="TimesNewRomanPSMT" w:cs="TimesNewRomanPSMT"/>
            <w:szCs w:val="24"/>
          </w:rPr>
          <w:t>https://www.dot.state.al.us/maweb/pdf/Maintenance%20Manual.pdf</w:t>
        </w:r>
      </w:hyperlink>
      <w:r>
        <w:rPr>
          <w:rFonts w:ascii="TimesNewRomanPSMT" w:hAnsi="TimesNewRomanPSMT" w:cs="TimesNewRomanPSMT"/>
          <w:szCs w:val="24"/>
        </w:rPr>
        <w:t xml:space="preserve">. </w:t>
      </w:r>
      <w:r w:rsidRPr="0008543A">
        <w:rPr>
          <w:rFonts w:ascii="TimesNewRomanPSMT" w:hAnsi="TimesNewRomanPSMT" w:cs="TimesNewRomanPSMT"/>
          <w:szCs w:val="24"/>
        </w:rPr>
        <w:t xml:space="preserve">  </w:t>
      </w:r>
    </w:p>
    <w:p w14:paraId="31496524" w14:textId="16A93977" w:rsidR="0043266F" w:rsidRDefault="0043266F" w:rsidP="0043266F">
      <w:pPr>
        <w:autoSpaceDE w:val="0"/>
        <w:autoSpaceDN w:val="0"/>
        <w:adjustRightInd w:val="0"/>
        <w:ind w:firstLine="0"/>
        <w:rPr>
          <w:rFonts w:ascii="TimesNewRomanPSMT" w:hAnsi="TimesNewRomanPSMT" w:cs="TimesNewRomanPSMT"/>
          <w:szCs w:val="24"/>
        </w:rPr>
      </w:pPr>
      <w:r w:rsidRPr="0008543A">
        <w:rPr>
          <w:rFonts w:ascii="TimesNewRomanPSMT" w:hAnsi="TimesNewRomanPSMT" w:cs="TimesNewRomanPSMT"/>
          <w:szCs w:val="24"/>
        </w:rPr>
        <w:t xml:space="preserve"> </w:t>
      </w:r>
    </w:p>
    <w:p w14:paraId="67B9E37A" w14:textId="1A89AAAE" w:rsidR="0043266F" w:rsidRDefault="00A77180" w:rsidP="00A77180">
      <w:pPr>
        <w:autoSpaceDE w:val="0"/>
        <w:autoSpaceDN w:val="0"/>
        <w:adjustRightInd w:val="0"/>
        <w:rPr>
          <w:rFonts w:ascii="TimesNewRomanPSMT" w:hAnsi="TimesNewRomanPSMT" w:cs="TimesNewRomanPSMT"/>
          <w:szCs w:val="24"/>
        </w:rPr>
      </w:pPr>
      <w:r w:rsidRPr="00A77180">
        <w:rPr>
          <w:rFonts w:ascii="TimesNewRomanPSMT" w:hAnsi="TimesNewRomanPSMT" w:cs="TimesNewRomanPSMT"/>
          <w:szCs w:val="24"/>
        </w:rPr>
        <w:t>Alabama DOT’s mowing requirements are twice annually or when vegetation reaches a height of 16 inches unless directed or permitted by the Engineer. Areas designated for frequent mowing are roadway shoulders, medians and front slopes flatter than 3:1 extending 60 feet beyond the edge of pavement or to the toe of the front slope whichever is less. All other areas are designated as not subject to frequent mowing.</w:t>
      </w:r>
    </w:p>
    <w:p w14:paraId="154F43A3" w14:textId="77777777" w:rsidR="00A77180" w:rsidRDefault="00A77180" w:rsidP="00A77180">
      <w:pPr>
        <w:ind w:firstLine="0"/>
      </w:pPr>
    </w:p>
    <w:p w14:paraId="7C563EDB" w14:textId="2BC44589" w:rsidR="00A77180" w:rsidRDefault="00A77180" w:rsidP="00A77180">
      <w:pPr>
        <w:ind w:firstLine="0"/>
      </w:pPr>
      <w:r>
        <w:t xml:space="preserve">Alabama Department of Transportation. </w:t>
      </w:r>
      <w:r w:rsidRPr="000F2E46">
        <w:rPr>
          <w:i/>
        </w:rPr>
        <w:t>Standard Specifications for Highway Construction</w:t>
      </w:r>
      <w:r>
        <w:t xml:space="preserve"> 2018 Edition D</w:t>
      </w:r>
      <w:r w:rsidRPr="000F2E46">
        <w:t xml:space="preserve">raft </w:t>
      </w:r>
      <w:r>
        <w:t>S</w:t>
      </w:r>
      <w:r w:rsidRPr="000F2E46">
        <w:t>ep</w:t>
      </w:r>
      <w:r>
        <w:t>t.</w:t>
      </w:r>
      <w:r w:rsidRPr="000F2E46">
        <w:t xml:space="preserve"> 1, 2017</w:t>
      </w:r>
      <w:r>
        <w:t>.</w:t>
      </w:r>
      <w:r w:rsidRPr="000F2E46">
        <w:t xml:space="preserve"> </w:t>
      </w:r>
      <w:hyperlink r:id="rId46" w:history="1">
        <w:r w:rsidRPr="00207DCD">
          <w:rPr>
            <w:rStyle w:val="Hyperlink"/>
          </w:rPr>
          <w:t>https://www.dot.state.al.us/conweb/pdf/Specifications/2018StandardSpecificationsCompleteBook.pdf</w:t>
        </w:r>
      </w:hyperlink>
      <w:r w:rsidR="006B0497">
        <w:rPr>
          <w:rStyle w:val="Hyperlink"/>
        </w:rPr>
        <w:t>.</w:t>
      </w:r>
      <w:r>
        <w:t xml:space="preserve"> </w:t>
      </w:r>
    </w:p>
    <w:p w14:paraId="6158B182" w14:textId="16479C92" w:rsidR="0043266F" w:rsidRPr="00813F3B" w:rsidRDefault="0043266F" w:rsidP="00FA301D">
      <w:pPr>
        <w:pStyle w:val="NCHRPParagraph"/>
        <w:spacing w:before="240"/>
        <w:ind w:left="0" w:firstLine="0"/>
        <w:rPr>
          <w:rStyle w:val="Emphasis"/>
          <w:b/>
          <w:i w:val="0"/>
        </w:rPr>
      </w:pPr>
      <w:r w:rsidRPr="00813F3B">
        <w:rPr>
          <w:rStyle w:val="Emphasis"/>
          <w:b/>
          <w:i w:val="0"/>
        </w:rPr>
        <w:lastRenderedPageBreak/>
        <w:t>Alaska</w:t>
      </w:r>
      <w:r w:rsidR="003659A8" w:rsidRPr="00813F3B">
        <w:rPr>
          <w:rStyle w:val="Emphasis"/>
          <w:b/>
          <w:i w:val="0"/>
        </w:rPr>
        <w:t xml:space="preserve"> </w:t>
      </w:r>
      <w:r w:rsidRPr="00813F3B">
        <w:rPr>
          <w:rStyle w:val="Emphasis"/>
          <w:b/>
          <w:i w:val="0"/>
        </w:rPr>
        <w:t>Department of Transportation and Public Facilities (DOT&amp;PF)</w:t>
      </w:r>
    </w:p>
    <w:p w14:paraId="303737F2" w14:textId="21D49AE2" w:rsidR="00EC3A5D" w:rsidRPr="00EC3A5D" w:rsidRDefault="00EC3A5D" w:rsidP="00FA301D">
      <w:pPr>
        <w:spacing w:after="240"/>
        <w:ind w:firstLine="0"/>
      </w:pPr>
      <w:r w:rsidRPr="00EC3A5D">
        <w:t xml:space="preserve">The Alaska DOT&amp;PF has an </w:t>
      </w:r>
      <w:r w:rsidR="00877290">
        <w:t>IVMP</w:t>
      </w:r>
      <w:r w:rsidRPr="00EC3A5D">
        <w:t>. Two key points from the documents reviewed are the control of noxious and invasive plant species and vegetation control to prevent attracting large wildlife (such as moose) to the roadway. The DOT&amp;PF works with other agencies in its implementation of the IVMP. There is a 10-step process for collaborating with the DOT&amp;PF. These partnering agencies include the following as well as others not listed in the documents reviewed:</w:t>
      </w:r>
    </w:p>
    <w:p w14:paraId="5169F948" w14:textId="77777777" w:rsidR="00EC3A5D" w:rsidRPr="00EC3A5D" w:rsidRDefault="00EC3A5D" w:rsidP="00C13254">
      <w:pPr>
        <w:numPr>
          <w:ilvl w:val="0"/>
          <w:numId w:val="6"/>
        </w:numPr>
        <w:spacing w:before="240"/>
        <w:ind w:left="720"/>
        <w:contextualSpacing/>
      </w:pPr>
      <w:r w:rsidRPr="00EC3A5D">
        <w:t>National Forest Service</w:t>
      </w:r>
    </w:p>
    <w:p w14:paraId="698D2C1A" w14:textId="77777777" w:rsidR="00EC3A5D" w:rsidRPr="00EC3A5D" w:rsidRDefault="00EC3A5D" w:rsidP="00C13254">
      <w:pPr>
        <w:numPr>
          <w:ilvl w:val="0"/>
          <w:numId w:val="6"/>
        </w:numPr>
        <w:ind w:left="720"/>
        <w:contextualSpacing/>
      </w:pPr>
      <w:r w:rsidRPr="00EC3A5D">
        <w:t>National Park Service</w:t>
      </w:r>
    </w:p>
    <w:p w14:paraId="67E1BF54" w14:textId="77777777" w:rsidR="00EC3A5D" w:rsidRPr="00EC3A5D" w:rsidRDefault="00EC3A5D" w:rsidP="00C13254">
      <w:pPr>
        <w:numPr>
          <w:ilvl w:val="0"/>
          <w:numId w:val="6"/>
        </w:numPr>
        <w:ind w:left="720"/>
        <w:contextualSpacing/>
      </w:pPr>
      <w:r w:rsidRPr="00EC3A5D">
        <w:t>Bureau of Land Management</w:t>
      </w:r>
    </w:p>
    <w:p w14:paraId="5A75EA35" w14:textId="77777777" w:rsidR="00EC3A5D" w:rsidRPr="00EC3A5D" w:rsidRDefault="00EC3A5D" w:rsidP="00C13254">
      <w:pPr>
        <w:numPr>
          <w:ilvl w:val="0"/>
          <w:numId w:val="6"/>
        </w:numPr>
        <w:ind w:left="720"/>
        <w:contextualSpacing/>
      </w:pPr>
      <w:r w:rsidRPr="00EC3A5D">
        <w:t>Alaska Department of Agriculture</w:t>
      </w:r>
    </w:p>
    <w:p w14:paraId="78A6D448" w14:textId="77777777" w:rsidR="00EC3A5D" w:rsidRPr="00EC3A5D" w:rsidRDefault="00EC3A5D" w:rsidP="00C13254">
      <w:pPr>
        <w:numPr>
          <w:ilvl w:val="0"/>
          <w:numId w:val="6"/>
        </w:numPr>
        <w:ind w:left="720"/>
        <w:contextualSpacing/>
      </w:pPr>
      <w:r w:rsidRPr="00EC3A5D">
        <w:t xml:space="preserve">Alaska Department of Natural Resource </w:t>
      </w:r>
    </w:p>
    <w:p w14:paraId="332AD6FA" w14:textId="77777777" w:rsidR="00EC3A5D" w:rsidRPr="00EC3A5D" w:rsidRDefault="00EC3A5D" w:rsidP="00EC3A5D"/>
    <w:p w14:paraId="3B1A4318" w14:textId="77777777" w:rsidR="0043266F" w:rsidRDefault="0043266F" w:rsidP="0043266F">
      <w:pPr>
        <w:autoSpaceDE w:val="0"/>
        <w:autoSpaceDN w:val="0"/>
        <w:adjustRightInd w:val="0"/>
        <w:ind w:firstLine="0"/>
        <w:rPr>
          <w:rFonts w:ascii="TimesNewRomanPSMT" w:hAnsi="TimesNewRomanPSMT" w:cs="TimesNewRomanPSMT"/>
          <w:szCs w:val="24"/>
        </w:rPr>
      </w:pPr>
      <w:r w:rsidRPr="0008543A">
        <w:rPr>
          <w:rFonts w:ascii="TimesNewRomanPSMT" w:hAnsi="TimesNewRomanPSMT" w:cs="TimesNewRomanPSMT"/>
          <w:i/>
          <w:szCs w:val="24"/>
        </w:rPr>
        <w:t>Alaska Department of Transportation and Public Facilities Integrated Vegetation Management Plan</w:t>
      </w:r>
      <w:r>
        <w:rPr>
          <w:rFonts w:ascii="TimesNewRomanPSMT" w:hAnsi="TimesNewRomanPSMT" w:cs="TimesNewRomanPSMT"/>
          <w:szCs w:val="24"/>
        </w:rPr>
        <w:t xml:space="preserve">. </w:t>
      </w:r>
      <w:r w:rsidRPr="0008543A">
        <w:rPr>
          <w:rFonts w:ascii="TimesNewRomanPSMT" w:hAnsi="TimesNewRomanPSMT" w:cs="TimesNewRomanPSMT"/>
          <w:szCs w:val="24"/>
        </w:rPr>
        <w:t>Revised September 2018</w:t>
      </w:r>
      <w:r>
        <w:rPr>
          <w:rFonts w:ascii="TimesNewRomanPSMT" w:hAnsi="TimesNewRomanPSMT" w:cs="TimesNewRomanPSMT"/>
          <w:szCs w:val="24"/>
        </w:rPr>
        <w:t>.</w:t>
      </w:r>
      <w:r w:rsidRPr="0008543A">
        <w:rPr>
          <w:rFonts w:ascii="TimesNewRomanPSMT" w:hAnsi="TimesNewRomanPSMT" w:cs="TimesNewRomanPSMT"/>
          <w:szCs w:val="24"/>
        </w:rPr>
        <w:t xml:space="preserve"> </w:t>
      </w:r>
      <w:hyperlink r:id="rId47" w:history="1">
        <w:r w:rsidRPr="002C4822">
          <w:rPr>
            <w:rStyle w:val="Hyperlink"/>
            <w:rFonts w:ascii="TimesNewRomanPSMT" w:hAnsi="TimesNewRomanPSMT" w:cs="TimesNewRomanPSMT"/>
            <w:szCs w:val="24"/>
          </w:rPr>
          <w:t>http://www.dot.alaska.gov/stwdmno/ivmp/documents/ADOTPF_IVMP.pdf</w:t>
        </w:r>
      </w:hyperlink>
      <w:r>
        <w:rPr>
          <w:rFonts w:ascii="TimesNewRomanPSMT" w:hAnsi="TimesNewRomanPSMT" w:cs="TimesNewRomanPSMT"/>
          <w:szCs w:val="24"/>
        </w:rPr>
        <w:t>.</w:t>
      </w:r>
    </w:p>
    <w:p w14:paraId="29903F73" w14:textId="0650093D" w:rsidR="0043266F" w:rsidRPr="00813F3B" w:rsidRDefault="0043266F" w:rsidP="00FA301D">
      <w:pPr>
        <w:pStyle w:val="NCHRPParagraph"/>
        <w:spacing w:before="240"/>
        <w:ind w:left="0" w:firstLine="0"/>
        <w:rPr>
          <w:rStyle w:val="Emphasis"/>
          <w:b/>
          <w:i w:val="0"/>
        </w:rPr>
      </w:pPr>
      <w:r w:rsidRPr="00813F3B">
        <w:rPr>
          <w:rStyle w:val="Emphasis"/>
          <w:b/>
          <w:i w:val="0"/>
        </w:rPr>
        <w:t>Arizona Department of Transportation</w:t>
      </w:r>
      <w:r w:rsidR="00A548E7" w:rsidRPr="00813F3B">
        <w:rPr>
          <w:rStyle w:val="Emphasis"/>
          <w:b/>
          <w:i w:val="0"/>
        </w:rPr>
        <w:t xml:space="preserve"> (ADOT)</w:t>
      </w:r>
    </w:p>
    <w:p w14:paraId="1DDEECEE" w14:textId="33A70BD3" w:rsidR="0043266F" w:rsidRDefault="0043266F" w:rsidP="00FA301D">
      <w:pPr>
        <w:ind w:firstLine="0"/>
      </w:pPr>
      <w:r w:rsidRPr="00093B6A">
        <w:t xml:space="preserve">ADOT’s goal is to reduce the use of herbicides and mowing on roadway shoulders by the establishment of low-maintenance native grasses and wildflowers for highway visibility, soil stabilization, and weed control. Although </w:t>
      </w:r>
      <w:r>
        <w:t xml:space="preserve">ADOT uses </w:t>
      </w:r>
      <w:r w:rsidRPr="00093B6A">
        <w:t xml:space="preserve">an integrated approach to vegetation management, herbicide application is currently the most efficient means of controlling hazardous and invasive plant species. Proper herbicide treatment provides the greatest degree of control for the least amount of cost and labor. </w:t>
      </w:r>
      <w:r>
        <w:t>Mowing</w:t>
      </w:r>
      <w:r w:rsidRPr="002D40E1">
        <w:t xml:space="preserve"> activity includes swath mowing to improve sight distances, control weeds, eliminate snowdrifts, and </w:t>
      </w:r>
      <w:r w:rsidR="00877290">
        <w:t>reduce</w:t>
      </w:r>
      <w:r w:rsidRPr="002D40E1">
        <w:t xml:space="preserve"> </w:t>
      </w:r>
      <w:r w:rsidR="00877290">
        <w:t xml:space="preserve">available roadside </w:t>
      </w:r>
      <w:r w:rsidRPr="002D40E1">
        <w:t>fuels</w:t>
      </w:r>
      <w:r w:rsidR="00877290">
        <w:t xml:space="preserve"> to minimize fire hazard</w:t>
      </w:r>
      <w:r w:rsidRPr="002D40E1">
        <w:t>.</w:t>
      </w:r>
      <w:r>
        <w:t xml:space="preserve"> Th</w:t>
      </w:r>
      <w:r w:rsidR="00877290">
        <w:t>e mow</w:t>
      </w:r>
      <w:r>
        <w:t xml:space="preserve"> swath is between 5 and 14 feet wide and conducted when vegetation reaches 17 inches.</w:t>
      </w:r>
    </w:p>
    <w:p w14:paraId="0C342B40" w14:textId="77777777" w:rsidR="0043266F" w:rsidRPr="00093B6A" w:rsidRDefault="0043266F" w:rsidP="0043266F"/>
    <w:p w14:paraId="486BDFFC" w14:textId="77777777" w:rsidR="0043266F" w:rsidRPr="0008543A" w:rsidRDefault="0043266F" w:rsidP="0043266F">
      <w:pPr>
        <w:autoSpaceDE w:val="0"/>
        <w:autoSpaceDN w:val="0"/>
        <w:adjustRightInd w:val="0"/>
        <w:ind w:firstLine="0"/>
        <w:rPr>
          <w:rFonts w:ascii="TimesNewRomanPSMT" w:hAnsi="TimesNewRomanPSMT" w:cs="TimesNewRomanPSMT"/>
          <w:szCs w:val="24"/>
        </w:rPr>
      </w:pPr>
      <w:r w:rsidRPr="00093B6A">
        <w:rPr>
          <w:rFonts w:ascii="TimesNewRomanPSMT" w:hAnsi="TimesNewRomanPSMT" w:cs="TimesNewRomanPSMT"/>
          <w:i/>
          <w:szCs w:val="24"/>
        </w:rPr>
        <w:t>AzDOT Maintenance and Facilities Best Management Practices Manual</w:t>
      </w:r>
      <w:r w:rsidRPr="00093B6A">
        <w:rPr>
          <w:rFonts w:ascii="TimesNewRomanPSMT" w:hAnsi="TimesNewRomanPSMT" w:cs="TimesNewRomanPSMT"/>
          <w:szCs w:val="24"/>
        </w:rPr>
        <w:t xml:space="preserve">. 2010. </w:t>
      </w:r>
      <w:hyperlink r:id="rId48" w:history="1">
        <w:r w:rsidRPr="002C4822">
          <w:rPr>
            <w:rStyle w:val="Hyperlink"/>
            <w:rFonts w:ascii="TimesNewRomanPSMT" w:hAnsi="TimesNewRomanPSMT" w:cs="TimesNewRomanPSMT"/>
            <w:szCs w:val="24"/>
          </w:rPr>
          <w:t>https://www.azdot.gov/docs/default-source/planning/maintenance-and-facilities-best-management-practices-(bmp)-manual.pdf?sfvrsn=6</w:t>
        </w:r>
      </w:hyperlink>
      <w:r>
        <w:rPr>
          <w:rFonts w:ascii="TimesNewRomanPSMT" w:hAnsi="TimesNewRomanPSMT" w:cs="TimesNewRomanPSMT"/>
          <w:szCs w:val="24"/>
        </w:rPr>
        <w:t xml:space="preserve">. </w:t>
      </w:r>
    </w:p>
    <w:p w14:paraId="6D7CA70D" w14:textId="7814FC7F" w:rsidR="0043266F" w:rsidRPr="00813F3B" w:rsidRDefault="0043266F" w:rsidP="00FA301D">
      <w:pPr>
        <w:pStyle w:val="NCHRPParagraph"/>
        <w:spacing w:before="240"/>
        <w:ind w:left="0" w:firstLine="0"/>
        <w:rPr>
          <w:rStyle w:val="Emphasis"/>
          <w:b/>
          <w:i w:val="0"/>
        </w:rPr>
      </w:pPr>
      <w:r w:rsidRPr="00813F3B">
        <w:rPr>
          <w:rStyle w:val="Emphasis"/>
          <w:b/>
          <w:i w:val="0"/>
        </w:rPr>
        <w:t xml:space="preserve">Arkansas State Highway and Department of Transportation </w:t>
      </w:r>
      <w:r w:rsidR="00A548E7" w:rsidRPr="00813F3B">
        <w:rPr>
          <w:rStyle w:val="Emphasis"/>
          <w:b/>
          <w:i w:val="0"/>
        </w:rPr>
        <w:t>(ArDOT)</w:t>
      </w:r>
    </w:p>
    <w:p w14:paraId="62219C20" w14:textId="77777777" w:rsidR="0043266F" w:rsidRDefault="0043266F" w:rsidP="00FA301D">
      <w:pPr>
        <w:ind w:firstLine="0"/>
      </w:pPr>
      <w:r>
        <w:t>Vegetation management consists of both mechanical and chemical means. Mechanical methods of vegetation control include hand pulling, cultivation, trimming, and mowing. Chemical methods include the application of approved herbicides to control or suppress problem vegetation. Herbicide use is a key element to be used in combination with mechanical methods for roadside vegetation management.</w:t>
      </w:r>
    </w:p>
    <w:p w14:paraId="068A553D" w14:textId="77777777" w:rsidR="00A77180" w:rsidRDefault="00A77180" w:rsidP="0043266F">
      <w:pPr>
        <w:ind w:firstLine="0"/>
      </w:pPr>
    </w:p>
    <w:p w14:paraId="3E6F61F3" w14:textId="0F9948CB" w:rsidR="0043266F" w:rsidRPr="00A77180" w:rsidRDefault="0043266F" w:rsidP="0043266F">
      <w:pPr>
        <w:ind w:firstLine="0"/>
        <w:rPr>
          <w:i/>
        </w:rPr>
      </w:pPr>
      <w:r w:rsidRPr="00A77180">
        <w:rPr>
          <w:i/>
        </w:rPr>
        <w:t>Facilities Management</w:t>
      </w:r>
    </w:p>
    <w:p w14:paraId="520D7773" w14:textId="77777777" w:rsidR="0043266F" w:rsidRDefault="002372B4" w:rsidP="0043266F">
      <w:pPr>
        <w:ind w:firstLine="0"/>
      </w:pPr>
      <w:hyperlink r:id="rId49" w:history="1">
        <w:r w:rsidR="0043266F" w:rsidRPr="002C4822">
          <w:rPr>
            <w:rStyle w:val="Hyperlink"/>
          </w:rPr>
          <w:t>https://www.arkansashighways.com/maintenance_division/facilities_management.aspx</w:t>
        </w:r>
      </w:hyperlink>
      <w:r w:rsidR="0043266F">
        <w:t xml:space="preserve"> </w:t>
      </w:r>
    </w:p>
    <w:p w14:paraId="20BFFBF5" w14:textId="77777777" w:rsidR="00A77180" w:rsidRDefault="00A77180" w:rsidP="0043266F"/>
    <w:p w14:paraId="69AC5E40" w14:textId="452C67B1" w:rsidR="0043266F" w:rsidRDefault="0010331E" w:rsidP="0043266F">
      <w:r>
        <w:t>ARDOT allows a</w:t>
      </w:r>
      <w:r w:rsidR="0043266F">
        <w:t>djacent property owners to mow ROW vegetation unless the DOT has restricted that activity. Adjacent property owners can obtain a permit to install irrigation systems on the ROW as permitted.</w:t>
      </w:r>
    </w:p>
    <w:p w14:paraId="53FC7615" w14:textId="77777777" w:rsidR="00A548E7" w:rsidRDefault="00A548E7" w:rsidP="0043266F">
      <w:pPr>
        <w:pStyle w:val="NCHRPParagraph"/>
        <w:ind w:left="0" w:firstLine="0"/>
      </w:pPr>
    </w:p>
    <w:p w14:paraId="14A8B789" w14:textId="43B00D56" w:rsidR="0043266F" w:rsidRDefault="0043266F" w:rsidP="0043266F">
      <w:pPr>
        <w:pStyle w:val="NCHRPParagraph"/>
        <w:ind w:left="0" w:firstLine="0"/>
      </w:pPr>
      <w:r w:rsidRPr="003C1B6F">
        <w:rPr>
          <w:i/>
        </w:rPr>
        <w:lastRenderedPageBreak/>
        <w:t>Arkansas Motor Vehicle and Traffic Laws and State Highway Commission Regulations</w:t>
      </w:r>
      <w:r>
        <w:t xml:space="preserve">. 2017. </w:t>
      </w:r>
      <w:hyperlink r:id="rId50" w:anchor="search=%22mowing%22" w:history="1">
        <w:r w:rsidRPr="00393A72">
          <w:rPr>
            <w:rStyle w:val="Hyperlink"/>
          </w:rPr>
          <w:t>http://www.arkansashighways.com/act300/AR%20Motor%20Vehicle%202017%20Edition.pdf#search=%22mowing%22</w:t>
        </w:r>
      </w:hyperlink>
      <w:r>
        <w:t xml:space="preserve"> Arkansas State Highway and Transportation Department and the Department of Finance and Administration</w:t>
      </w:r>
    </w:p>
    <w:p w14:paraId="2795C708" w14:textId="77777777" w:rsidR="0043266F" w:rsidRPr="00813F3B" w:rsidRDefault="0043266F" w:rsidP="00FA301D">
      <w:pPr>
        <w:pStyle w:val="NCHRPParagraph"/>
        <w:spacing w:before="240"/>
        <w:ind w:left="0" w:firstLine="0"/>
        <w:rPr>
          <w:rStyle w:val="Emphasis"/>
          <w:b/>
          <w:i w:val="0"/>
        </w:rPr>
      </w:pPr>
      <w:r w:rsidRPr="00813F3B">
        <w:rPr>
          <w:rStyle w:val="Emphasis"/>
          <w:b/>
          <w:i w:val="0"/>
        </w:rPr>
        <w:t>California Department of Transportation (Caltrans)</w:t>
      </w:r>
    </w:p>
    <w:p w14:paraId="38014397" w14:textId="77777777" w:rsidR="0043266F" w:rsidRDefault="0043266F" w:rsidP="00FA301D">
      <w:pPr>
        <w:pStyle w:val="NCHRPParagraph"/>
        <w:ind w:left="0" w:firstLine="0"/>
      </w:pPr>
      <w:r>
        <w:t>Caltrans has a very detailed document for roadside vegetation management with s</w:t>
      </w:r>
      <w:r w:rsidRPr="00B635EA">
        <w:t>afety of the traveling public, aesthetics, environmental laws, and compatibility with adjacent land use the prime considerations.</w:t>
      </w:r>
      <w:r>
        <w:t xml:space="preserve"> </w:t>
      </w:r>
      <w:r w:rsidRPr="00B635EA">
        <w:t xml:space="preserve">Reduction of available fuel as a fire risk is a key issue. </w:t>
      </w:r>
      <w:r>
        <w:t xml:space="preserve">Mowing practices call for a narrow clear strip (4 to 8 feet) next to pavement edges to control risk of fire, to provide for visibility, to provide space for emergency use, and to preserve the pavement. Although deemed safe, some public opinion expressed the desirability of reducing or eliminating the need to do chemical vegetation control on highway roadsides. This lower level of vegetation control would reduce herbicides in roadside environments. </w:t>
      </w:r>
    </w:p>
    <w:p w14:paraId="51000FFA" w14:textId="64CBAB8F" w:rsidR="00136399" w:rsidRDefault="0043266F" w:rsidP="00FA301D">
      <w:pPr>
        <w:pStyle w:val="NCHRPParagraph"/>
        <w:spacing w:before="240"/>
        <w:ind w:left="0"/>
      </w:pPr>
      <w:r>
        <w:t xml:space="preserve">The 12 </w:t>
      </w:r>
      <w:r w:rsidR="0010331E">
        <w:t xml:space="preserve">Caltrans </w:t>
      </w:r>
      <w:r>
        <w:t>districts develop</w:t>
      </w:r>
      <w:r w:rsidR="00877290">
        <w:t xml:space="preserve"> respective</w:t>
      </w:r>
      <w:r>
        <w:t xml:space="preserve"> District Vegetation Management Plan (VegCon Plan) rel</w:t>
      </w:r>
      <w:r w:rsidR="00877290">
        <w:t>ative to regional conditions. VegCon Plans are necessary</w:t>
      </w:r>
      <w:r>
        <w:t xml:space="preserve"> due to the state’s diversity</w:t>
      </w:r>
      <w:r w:rsidRPr="00707700">
        <w:t xml:space="preserve"> of climate, terrain and native species of vegetation</w:t>
      </w:r>
      <w:r>
        <w:t>.</w:t>
      </w:r>
      <w:r w:rsidR="00136399" w:rsidRPr="00136399">
        <w:t xml:space="preserve"> </w:t>
      </w:r>
      <w:r w:rsidR="00136399">
        <w:t>The VegCon Plan must consider fire risk in sufficient detail to reflect changing vegetation types along highway edges, differing adjacent land uses, highway configurations, and annual rainfall</w:t>
      </w:r>
      <w:r w:rsidR="00136399" w:rsidRPr="00136399">
        <w:t xml:space="preserve"> </w:t>
      </w:r>
      <w:r w:rsidR="00A548E7">
        <w:t>affecting</w:t>
      </w:r>
      <w:r w:rsidR="00136399">
        <w:t xml:space="preserve"> expected vegetation growth</w:t>
      </w:r>
      <w:r w:rsidR="00A548E7">
        <w:t>,</w:t>
      </w:r>
      <w:r w:rsidR="00136399">
        <w:t xml:space="preserve"> which may increase/decrease fire risk, and urban interface. </w:t>
      </w:r>
    </w:p>
    <w:p w14:paraId="238ACED9" w14:textId="77777777" w:rsidR="0043266F" w:rsidRDefault="0043266F" w:rsidP="0043266F">
      <w:pPr>
        <w:pStyle w:val="NCHRPParagraph"/>
        <w:ind w:left="0"/>
      </w:pPr>
    </w:p>
    <w:p w14:paraId="2C187C60" w14:textId="336C3A63" w:rsidR="0043266F" w:rsidRDefault="003C1B6F" w:rsidP="0043266F">
      <w:pPr>
        <w:pStyle w:val="NCHRPParagraph"/>
        <w:ind w:left="0" w:firstLine="0"/>
      </w:pPr>
      <w:r w:rsidRPr="003C1B6F">
        <w:rPr>
          <w:i/>
        </w:rPr>
        <w:t>Maintenance Manual Volume 1</w:t>
      </w:r>
      <w:r w:rsidRPr="003C1B6F">
        <w:t xml:space="preserve">, </w:t>
      </w:r>
      <w:r w:rsidRPr="003C1B6F">
        <w:rPr>
          <w:i/>
        </w:rPr>
        <w:t>Chapter C2 Vegetation Control</w:t>
      </w:r>
      <w:r w:rsidRPr="003C1B6F">
        <w:t>. July 2014</w:t>
      </w:r>
      <w:r w:rsidR="00E553E1">
        <w:t xml:space="preserve">. </w:t>
      </w:r>
      <w:hyperlink r:id="rId51" w:history="1">
        <w:r w:rsidR="0043266F" w:rsidRPr="002C4822">
          <w:rPr>
            <w:rStyle w:val="Hyperlink"/>
          </w:rPr>
          <w:t>http://www.dot.ca.gov/hq/maint/manual/2014/17_Chpt_C2_May_2015_rev_1-01.pdf</w:t>
        </w:r>
      </w:hyperlink>
      <w:r w:rsidR="0043266F">
        <w:t xml:space="preserve"> </w:t>
      </w:r>
    </w:p>
    <w:p w14:paraId="102C6D59" w14:textId="4AA78B89" w:rsidR="00C31986" w:rsidRDefault="00C31986" w:rsidP="0043266F">
      <w:pPr>
        <w:pStyle w:val="NCHRPParagraph"/>
        <w:ind w:left="0" w:firstLine="0"/>
      </w:pPr>
    </w:p>
    <w:p w14:paraId="18A0F2F8" w14:textId="3F0A7790" w:rsidR="006E3FB9" w:rsidRDefault="006E3FB9" w:rsidP="0043266F">
      <w:pPr>
        <w:pStyle w:val="NCHRPParagraph"/>
        <w:ind w:left="0" w:firstLine="0"/>
      </w:pPr>
      <w:r w:rsidRPr="006E3FB9">
        <w:t>Don't forget the concept of ecological succession when selecting seed species. The most successful plant species for a project site will change over time in response to competition from other species, changes in soil structure, and other factors. Many disturbed sites are initially "colonized" by annuals and grasses and later support a more diverse cover of perennials, woody shrubs and large trees. Because of the uncertainty of exactly which plants will thrive on a project site, many designers select a plant palette that provides both immediate cover (annuals and grasses) as well as long-term cover (perennials, woody shrubs and trees).</w:t>
      </w:r>
    </w:p>
    <w:p w14:paraId="0F99A0C3" w14:textId="77777777" w:rsidR="008B6CC0" w:rsidRDefault="008B6CC0" w:rsidP="0043266F">
      <w:pPr>
        <w:pStyle w:val="NCHRPParagraph"/>
        <w:ind w:left="0" w:firstLine="0"/>
      </w:pPr>
    </w:p>
    <w:p w14:paraId="42767BFD" w14:textId="18687EF2" w:rsidR="006E3FB9" w:rsidRDefault="006E3FB9" w:rsidP="0043266F">
      <w:pPr>
        <w:pStyle w:val="NCHRPParagraph"/>
        <w:ind w:left="0" w:firstLine="0"/>
      </w:pPr>
      <w:r w:rsidRPr="006E3FB9">
        <w:rPr>
          <w:i/>
        </w:rPr>
        <w:t>Specifying Seed and Plant Species</w:t>
      </w:r>
      <w:r>
        <w:t xml:space="preserve">. </w:t>
      </w:r>
      <w:hyperlink r:id="rId52" w:history="1">
        <w:r w:rsidRPr="00CB451B">
          <w:rPr>
            <w:rStyle w:val="Hyperlink"/>
          </w:rPr>
          <w:t>http://www.dot.ca.gov/design/lap/landscape-design/erosion-control/plants/plant_select.html</w:t>
        </w:r>
      </w:hyperlink>
      <w:r>
        <w:t xml:space="preserve"> </w:t>
      </w:r>
      <w:r w:rsidR="008B6CC0" w:rsidRPr="008B6CC0">
        <w:t>Updated April 13, 2018</w:t>
      </w:r>
    </w:p>
    <w:p w14:paraId="777F119C" w14:textId="77777777" w:rsidR="006E3FB9" w:rsidRDefault="006E3FB9" w:rsidP="0043266F">
      <w:pPr>
        <w:pStyle w:val="NCHRPParagraph"/>
        <w:ind w:left="0" w:firstLine="0"/>
      </w:pPr>
    </w:p>
    <w:p w14:paraId="51B5A3EE" w14:textId="337DC5B4" w:rsidR="0043266F" w:rsidRPr="00813F3B" w:rsidRDefault="0043266F" w:rsidP="00FA301D">
      <w:pPr>
        <w:pStyle w:val="NCHRPParagraph"/>
        <w:ind w:left="0" w:firstLine="0"/>
        <w:rPr>
          <w:rStyle w:val="Emphasis"/>
          <w:b/>
          <w:i w:val="0"/>
        </w:rPr>
      </w:pPr>
      <w:r w:rsidRPr="00813F3B">
        <w:rPr>
          <w:rStyle w:val="Emphasis"/>
          <w:b/>
          <w:i w:val="0"/>
        </w:rPr>
        <w:t>Colorado Department of Transportation</w:t>
      </w:r>
      <w:r w:rsidR="00A548E7" w:rsidRPr="00813F3B">
        <w:rPr>
          <w:rStyle w:val="Emphasis"/>
          <w:b/>
          <w:i w:val="0"/>
        </w:rPr>
        <w:t xml:space="preserve"> (CDOT)</w:t>
      </w:r>
    </w:p>
    <w:p w14:paraId="405EB934" w14:textId="45D20D79" w:rsidR="0043266F" w:rsidRDefault="0043266F" w:rsidP="00FA301D">
      <w:pPr>
        <w:pStyle w:val="NCHRPParagraph"/>
        <w:ind w:left="0" w:firstLine="0"/>
      </w:pPr>
      <w:r>
        <w:t>CDOT can reduce maintenance costs along a right-of-way by utilizing Integrated Roadside Vegetation Management and limiting roadside disturbance, which tools allow CDOT better management and coordination opportunities with landowners and local governments and provide reg</w:t>
      </w:r>
      <w:r w:rsidR="00EC3A5D">
        <w:t>ional planning and coordination.</w:t>
      </w:r>
    </w:p>
    <w:p w14:paraId="265BAB48" w14:textId="77777777" w:rsidR="00FA301D" w:rsidRDefault="00FA301D" w:rsidP="00FA301D">
      <w:pPr>
        <w:pStyle w:val="NCHRPParagraph"/>
        <w:ind w:left="0" w:firstLine="0"/>
      </w:pPr>
    </w:p>
    <w:p w14:paraId="37319BC3" w14:textId="1AF4B65D" w:rsidR="00EC3A5D" w:rsidRDefault="00B96EB4" w:rsidP="00EC3A5D">
      <w:r>
        <w:t xml:space="preserve">The </w:t>
      </w:r>
      <w:r w:rsidR="00804B5D">
        <w:t xml:space="preserve">goal of the </w:t>
      </w:r>
      <w:r>
        <w:t xml:space="preserve">Mow </w:t>
      </w:r>
      <w:r w:rsidR="00804B5D">
        <w:t>W</w:t>
      </w:r>
      <w:r>
        <w:t xml:space="preserve">isely program promotes </w:t>
      </w:r>
      <w:r w:rsidR="00804B5D">
        <w:t>the establishment of non-mow areas and adjust</w:t>
      </w:r>
      <w:r w:rsidR="00114B0A">
        <w:t>ed</w:t>
      </w:r>
      <w:r w:rsidR="00804B5D">
        <w:t xml:space="preserve"> mowing schedules to accommodate wildlife whenever possible. </w:t>
      </w:r>
      <w:r w:rsidR="00EC3A5D">
        <w:t>In intensive agricultural areas, the only suitable nesting habitat for upland birds is within highway rights-of-way. The timing and frequency of mowing schedules in these areas dramatically affects nesting success.</w:t>
      </w:r>
    </w:p>
    <w:p w14:paraId="3904D47B" w14:textId="77777777" w:rsidR="00FA301D" w:rsidRDefault="00FA301D" w:rsidP="00EC3A5D"/>
    <w:p w14:paraId="45FD0FE4" w14:textId="47A3D00A" w:rsidR="00B96EB4" w:rsidRDefault="00EC3A5D" w:rsidP="00EC3A5D">
      <w:r>
        <w:lastRenderedPageBreak/>
        <w:t>Roadsides are especially important to wildlife in rangeland areas subjected to continuous livestock grazing. Since boundary fences normally keep domestic livestock off the right-of-way, the roadsides in these areas usually provide a higher diversity of grasses and forbs than the heavily grazed adjacent lands.</w:t>
      </w:r>
    </w:p>
    <w:p w14:paraId="7270FB9A" w14:textId="77777777" w:rsidR="00FA301D" w:rsidRDefault="00FA301D" w:rsidP="00EC3A5D"/>
    <w:p w14:paraId="38B600C0" w14:textId="420BD041" w:rsidR="00926202" w:rsidRDefault="00926202" w:rsidP="00926202">
      <w:r>
        <w:t>Eliminating roadside vegetation treatments could result in improved wildlife habitat on some sites. Lack of periodic disturbance to soils and vegetation would allow native plant communities to remain or become established, favoring animals associated with these habitats.</w:t>
      </w:r>
    </w:p>
    <w:p w14:paraId="1673B5A2" w14:textId="77777777" w:rsidR="00B96EB4" w:rsidRDefault="00B96EB4" w:rsidP="0043266F">
      <w:pPr>
        <w:pStyle w:val="NCHRPParagraph"/>
        <w:ind w:left="0" w:firstLine="0"/>
      </w:pPr>
    </w:p>
    <w:p w14:paraId="2425C59D" w14:textId="3DB19749" w:rsidR="0043266F" w:rsidRDefault="0043266F" w:rsidP="00612361">
      <w:pPr>
        <w:pStyle w:val="NCHRPParagraph"/>
        <w:ind w:left="0"/>
      </w:pPr>
      <w:r>
        <w:t xml:space="preserve">The </w:t>
      </w:r>
      <w:r w:rsidRPr="00C13254">
        <w:rPr>
          <w:i/>
          <w:highlight w:val="yellow"/>
        </w:rPr>
        <w:t>Roadside Vegetation</w:t>
      </w:r>
      <w:r w:rsidRPr="00C13254">
        <w:rPr>
          <w:i/>
        </w:rPr>
        <w:t xml:space="preserve"> Management </w:t>
      </w:r>
      <w:r w:rsidR="00C13254">
        <w:rPr>
          <w:i/>
        </w:rPr>
        <w:t>G</w:t>
      </w:r>
      <w:r w:rsidRPr="00C13254">
        <w:rPr>
          <w:i/>
        </w:rPr>
        <w:t>uidelines</w:t>
      </w:r>
      <w:r>
        <w:t xml:space="preserve"> for CDOT </w:t>
      </w:r>
      <w:r w:rsidR="00612361">
        <w:t>uses a categorization of state and county highways based on traffic volume and adjacent property use and describes management practices for each category.</w:t>
      </w:r>
    </w:p>
    <w:p w14:paraId="5ED9A864" w14:textId="77777777" w:rsidR="0010331E" w:rsidRDefault="0010331E" w:rsidP="0043266F">
      <w:pPr>
        <w:pStyle w:val="NCHRPParagraph"/>
        <w:ind w:left="0" w:firstLine="0"/>
      </w:pPr>
    </w:p>
    <w:p w14:paraId="581ACEF5" w14:textId="77777777" w:rsidR="0043266F" w:rsidRDefault="0043266F" w:rsidP="0043266F">
      <w:pPr>
        <w:pStyle w:val="NCHRPParagraph"/>
        <w:ind w:left="0" w:firstLine="0"/>
      </w:pPr>
      <w:r w:rsidRPr="00B635EA">
        <w:t xml:space="preserve">P. Kohlhepp, T. Sanders, C. Tackett, R. Walters. </w:t>
      </w:r>
      <w:r w:rsidRPr="00B635EA">
        <w:rPr>
          <w:i/>
        </w:rPr>
        <w:t>Roadside Vegetation Management: Final Guidelines Document for Colorado DOT</w:t>
      </w:r>
      <w:r w:rsidRPr="00B635EA">
        <w:t xml:space="preserve">. 1995. Colorado Department of Transportation &amp; Colorado Transportation Institute </w:t>
      </w:r>
      <w:hyperlink r:id="rId53" w:history="1">
        <w:r w:rsidRPr="002C4822">
          <w:rPr>
            <w:rStyle w:val="Hyperlink"/>
          </w:rPr>
          <w:t>https://www.codot.gov/programs/research/pdfs/1996/roadsidevegetation.pdf</w:t>
        </w:r>
      </w:hyperlink>
      <w:r>
        <w:t xml:space="preserve"> </w:t>
      </w:r>
    </w:p>
    <w:p w14:paraId="669D13C4" w14:textId="77777777" w:rsidR="0010331E" w:rsidRDefault="0010331E" w:rsidP="00A62849"/>
    <w:p w14:paraId="3B1FDDFF" w14:textId="3ED0AD81" w:rsidR="0043266F" w:rsidRDefault="0010331E" w:rsidP="00A62849">
      <w:r w:rsidRPr="0010331E">
        <w:t>Do not place plants that may attract large mammals (e.g. deer or elk) adjacent to the roadway.</w:t>
      </w:r>
    </w:p>
    <w:p w14:paraId="205B160B" w14:textId="77777777" w:rsidR="00114B0A" w:rsidRDefault="00114B0A" w:rsidP="00612361">
      <w:pPr>
        <w:spacing w:before="240"/>
        <w:ind w:firstLine="0"/>
      </w:pPr>
      <w:r>
        <w:t xml:space="preserve">Design Workshop. </w:t>
      </w:r>
      <w:r w:rsidRPr="009D4A64">
        <w:rPr>
          <w:i/>
        </w:rPr>
        <w:t>CDOT Landscape Architecture Manual</w:t>
      </w:r>
      <w:r>
        <w:t xml:space="preserve"> 2014 </w:t>
      </w:r>
      <w:hyperlink r:id="rId54" w:history="1">
        <w:r w:rsidRPr="007C165D">
          <w:rPr>
            <w:rStyle w:val="Hyperlink"/>
          </w:rPr>
          <w:t>file:///C:/Users/b-storey/Downloads/Landscape%20Architecture%20Manual_8-18-14_final.pdf</w:t>
        </w:r>
      </w:hyperlink>
      <w:r>
        <w:t xml:space="preserve"> </w:t>
      </w:r>
    </w:p>
    <w:p w14:paraId="06A77F54" w14:textId="77777777" w:rsidR="00B765F4" w:rsidRDefault="00B765F4" w:rsidP="00114B0A"/>
    <w:p w14:paraId="2DBD0E2D" w14:textId="548ED5A8" w:rsidR="0010331E" w:rsidRDefault="00B765F4" w:rsidP="00114B0A">
      <w:r>
        <w:t xml:space="preserve">The Colorado resolution 17-1029 renamed </w:t>
      </w:r>
      <w:r w:rsidRPr="00B765F4">
        <w:t xml:space="preserve">Interstate Highway 76 from Mile Marker 1 to Mile Marker 183 </w:t>
      </w:r>
      <w:r>
        <w:t>as</w:t>
      </w:r>
      <w:r w:rsidRPr="00B765F4">
        <w:t xml:space="preserve"> th</w:t>
      </w:r>
      <w:r>
        <w:t>e "Colorado Pollinator Highway".</w:t>
      </w:r>
    </w:p>
    <w:p w14:paraId="22926004" w14:textId="27F3FF2C" w:rsidR="00114B0A" w:rsidRDefault="00B765F4" w:rsidP="003C1B6F">
      <w:pPr>
        <w:spacing w:before="240"/>
        <w:ind w:firstLine="0"/>
      </w:pPr>
      <w:r w:rsidRPr="003C1B6F">
        <w:rPr>
          <w:i/>
        </w:rPr>
        <w:t xml:space="preserve">House Joint Resolution </w:t>
      </w:r>
      <w:r w:rsidR="00114B0A" w:rsidRPr="003C1B6F">
        <w:rPr>
          <w:i/>
        </w:rPr>
        <w:t>17-1029</w:t>
      </w:r>
      <w:r w:rsidR="00114B0A" w:rsidRPr="007964C5">
        <w:t xml:space="preserve"> </w:t>
      </w:r>
      <w:hyperlink r:id="rId55" w:history="1">
        <w:r w:rsidR="00114B0A" w:rsidRPr="00747315">
          <w:rPr>
            <w:rStyle w:val="Hyperlink"/>
          </w:rPr>
          <w:t>https://leg.colorado.gov/sites/default/files/documents/2017A/bills/2017a_hjr1029_enr.pdf</w:t>
        </w:r>
      </w:hyperlink>
      <w:r w:rsidR="00114B0A">
        <w:t xml:space="preserve"> </w:t>
      </w:r>
    </w:p>
    <w:p w14:paraId="339AE630" w14:textId="7DA59DDC" w:rsidR="00D67D42" w:rsidRPr="00813F3B" w:rsidRDefault="00D67D42" w:rsidP="00FA301D">
      <w:pPr>
        <w:pStyle w:val="NCHRPParagraph"/>
        <w:spacing w:before="240"/>
        <w:ind w:left="0" w:firstLine="0"/>
        <w:rPr>
          <w:rStyle w:val="Emphasis"/>
          <w:b/>
          <w:i w:val="0"/>
        </w:rPr>
      </w:pPr>
      <w:r w:rsidRPr="00813F3B">
        <w:rPr>
          <w:rStyle w:val="Emphasis"/>
          <w:b/>
          <w:i w:val="0"/>
        </w:rPr>
        <w:t>Connecticut</w:t>
      </w:r>
      <w:r w:rsidR="00114B0A" w:rsidRPr="00813F3B">
        <w:rPr>
          <w:rStyle w:val="Emphasis"/>
          <w:b/>
          <w:i w:val="0"/>
        </w:rPr>
        <w:t xml:space="preserve"> Department of Transportation (CTDOT)</w:t>
      </w:r>
    </w:p>
    <w:p w14:paraId="4574A3E7" w14:textId="77777777" w:rsidR="00610BBF" w:rsidRDefault="004B777F" w:rsidP="00FA301D">
      <w:pPr>
        <w:ind w:firstLine="0"/>
      </w:pPr>
      <w:r w:rsidRPr="004B777F">
        <w:t>CTDOT implemented a pilot program in 2017 in accordance with CT Public Act 16-17</w:t>
      </w:r>
      <w:r w:rsidR="00B765F4">
        <w:t>,</w:t>
      </w:r>
      <w:r w:rsidR="00FA301D">
        <w:t xml:space="preserve"> </w:t>
      </w:r>
      <w:r w:rsidRPr="004B777F">
        <w:t>establishing several highway median and bowl areas throughout the state as pollinator corridors. Planned vegetation management will permit regeneration of naturalized flowering grasses and create cultivated replacement plots with the goal of reestablishing habitats for pollinators, such as insects, meadow birds and other species.</w:t>
      </w:r>
      <w:r w:rsidR="00500EE1">
        <w:t xml:space="preserve"> </w:t>
      </w:r>
      <w:r>
        <w:t>CTDOT currently is coordinating with DEEP, UCONN, and CAES to implement best management practices in the establishment and monitoring of these locations for potential future expansion of the program</w:t>
      </w:r>
      <w:r w:rsidR="00D97BBC">
        <w:t>.</w:t>
      </w:r>
      <w:r>
        <w:t xml:space="preserve"> </w:t>
      </w:r>
    </w:p>
    <w:p w14:paraId="0FC36A8A" w14:textId="16FFCDC0" w:rsidR="004B777F" w:rsidRDefault="004B777F" w:rsidP="00FA301D">
      <w:pPr>
        <w:ind w:firstLine="0"/>
      </w:pPr>
    </w:p>
    <w:p w14:paraId="4DB52FB8" w14:textId="33F0C977" w:rsidR="004B777F" w:rsidRDefault="004B777F" w:rsidP="004B777F">
      <w:r>
        <w:t>Naturalized Pollinator Corridors will be established in selected highway medians and along roadsides. Limited mowing is necessary for the success of a pollinator corridor. A 12-15 foot area will be mowed around the perimeter of the site in the interest of safety and sightline issues. Additionally, annual mowing at the end of the growing season (after October 1) may be used to limit the growth of weeds and invasive plants. Pollinator plugs may be planted to establish the pollinator corridor. Cultivated Pollinator Corridors will be reserved for bowl / gore areas and construction projects.</w:t>
      </w:r>
    </w:p>
    <w:p w14:paraId="61E71242" w14:textId="77777777" w:rsidR="003C1B6F" w:rsidRDefault="003C1B6F" w:rsidP="004B777F"/>
    <w:p w14:paraId="547C925B" w14:textId="481E5BA1" w:rsidR="004B777F" w:rsidRDefault="00500EE1" w:rsidP="00114B0A">
      <w:r w:rsidRPr="00500EE1">
        <w:lastRenderedPageBreak/>
        <w:t>Roadside mowing is conducted for approximately 24 weeks beginning around May 1 or when the grass reaches an average height of 8 inches.</w:t>
      </w:r>
    </w:p>
    <w:p w14:paraId="4FAE0EB9" w14:textId="77777777" w:rsidR="003C1B6F" w:rsidRDefault="003C1B6F" w:rsidP="00114B0A"/>
    <w:p w14:paraId="35239E35" w14:textId="6E2DCF88" w:rsidR="00114B0A" w:rsidRDefault="00114B0A" w:rsidP="003C1B6F">
      <w:pPr>
        <w:ind w:firstLine="0"/>
        <w:rPr>
          <w:color w:val="FF0000"/>
        </w:rPr>
      </w:pPr>
      <w:r w:rsidRPr="00500EE1">
        <w:rPr>
          <w:i/>
        </w:rPr>
        <w:t>Connecticut Department of Transportation Vegetation Management Guidelines</w:t>
      </w:r>
      <w:r w:rsidRPr="004B777F">
        <w:t xml:space="preserve">. Bureau of Highway Operations – Office of Maintenance February 2018. </w:t>
      </w:r>
      <w:hyperlink r:id="rId56" w:history="1">
        <w:r w:rsidRPr="00DA0087">
          <w:rPr>
            <w:rStyle w:val="Hyperlink"/>
          </w:rPr>
          <w:t>http://www.ct.gov/dot/lib/dot/documents/dmaintenance/veg_man_guidelines_final_02-15-18.pdf</w:t>
        </w:r>
      </w:hyperlink>
      <w:r>
        <w:rPr>
          <w:color w:val="FF0000"/>
        </w:rPr>
        <w:t xml:space="preserve"> </w:t>
      </w:r>
    </w:p>
    <w:p w14:paraId="587D902C" w14:textId="14E0FADC" w:rsidR="00D67D42" w:rsidRPr="00813F3B" w:rsidRDefault="00D67D42" w:rsidP="003C1B6F">
      <w:pPr>
        <w:pStyle w:val="NCHRPParagraph"/>
        <w:spacing w:before="240"/>
        <w:ind w:left="0" w:firstLine="0"/>
        <w:rPr>
          <w:rStyle w:val="Emphasis"/>
          <w:b/>
          <w:i w:val="0"/>
        </w:rPr>
      </w:pPr>
      <w:r w:rsidRPr="00813F3B">
        <w:rPr>
          <w:rStyle w:val="Emphasis"/>
          <w:b/>
          <w:i w:val="0"/>
        </w:rPr>
        <w:t>Delaware</w:t>
      </w:r>
      <w:r w:rsidR="004B777F" w:rsidRPr="00813F3B">
        <w:rPr>
          <w:rStyle w:val="Emphasis"/>
          <w:b/>
          <w:i w:val="0"/>
        </w:rPr>
        <w:t xml:space="preserve"> Department of Transportation (DelDOT)</w:t>
      </w:r>
    </w:p>
    <w:p w14:paraId="26C57207" w14:textId="77777777" w:rsidR="003C1B6F" w:rsidRDefault="004B777F" w:rsidP="003C1B6F">
      <w:pPr>
        <w:ind w:firstLine="0"/>
      </w:pPr>
      <w:r>
        <w:t>Enhancing Delaware Highways (EDH) is a direct response to a need to develop an integrated and sustainable roadside vegetation management program</w:t>
      </w:r>
      <w:r w:rsidR="00B765F4">
        <w:t>.</w:t>
      </w:r>
      <w:r w:rsidR="00500EE1">
        <w:t xml:space="preserve"> DelDOT is committed to reducing pesticide use, increasing biodiversity and reducing negative environmental impacts of roadside vegetation management by adopting an IRVM approach.</w:t>
      </w:r>
    </w:p>
    <w:p w14:paraId="22A77CA6" w14:textId="2A1C9D26" w:rsidR="004B777F" w:rsidRDefault="004B777F" w:rsidP="003C1B6F">
      <w:pPr>
        <w:ind w:firstLine="0"/>
      </w:pPr>
      <w:r>
        <w:tab/>
        <w:t xml:space="preserve"> </w:t>
      </w:r>
    </w:p>
    <w:p w14:paraId="0E65AE18" w14:textId="3ACE4D79" w:rsidR="004B777F" w:rsidRDefault="00500EE1" w:rsidP="004B777F">
      <w:r>
        <w:t>One of the key points is the r</w:t>
      </w:r>
      <w:r w:rsidR="004B777F">
        <w:t xml:space="preserve">elease </w:t>
      </w:r>
      <w:r>
        <w:t xml:space="preserve">of </w:t>
      </w:r>
      <w:r w:rsidR="004B777F">
        <w:t xml:space="preserve">turf areas from routine mowing whenever possible in the </w:t>
      </w:r>
      <w:r>
        <w:t>ROW</w:t>
      </w:r>
      <w:r w:rsidR="004B777F">
        <w:t>. Spot spray or mow periodically to control invasive woody plants. Mow an edge routinely.</w:t>
      </w:r>
      <w:r w:rsidR="006F6581" w:rsidRPr="006F6581">
        <w:t xml:space="preserve"> </w:t>
      </w:r>
      <w:r w:rsidR="006F6581">
        <w:t>Another point is the i</w:t>
      </w:r>
      <w:r w:rsidR="006F6581" w:rsidRPr="006F6581">
        <w:t>ntegration of vegetation management in the planning, design and construction phases of highway development.</w:t>
      </w:r>
    </w:p>
    <w:p w14:paraId="177EFD31" w14:textId="77777777" w:rsidR="003C1B6F" w:rsidRDefault="003C1B6F" w:rsidP="004B777F"/>
    <w:p w14:paraId="24389A45" w14:textId="608114B6" w:rsidR="00EB3E9E" w:rsidRDefault="004B777F" w:rsidP="004B777F">
      <w:r>
        <w:t>Routine mowing of all roadside rights</w:t>
      </w:r>
      <w:r w:rsidR="00EB3E9E">
        <w:t>-</w:t>
      </w:r>
      <w:r>
        <w:t>of-way is an unnecessary management practice. Improper mowing can increase some weeds’ ability to compete and degrade the plant community making the roadside more susceptible to weeds and erosion. Mow only the immediate road shoulder and where dictated by safety considerations (such as intersections, bridges, sharp curves, and farm and field entrances). A reduced mowing plan requires the ability to identify desirable and undesirable plant species, and to provide spot treatment at the proper growth cycle for undesirable species.</w:t>
      </w:r>
      <w:r w:rsidR="00EB3E9E">
        <w:t xml:space="preserve"> </w:t>
      </w:r>
      <w:r>
        <w:t>Maps or detailed instructions may be required to show operators where to mow, depending on the specific roadside conditions.</w:t>
      </w:r>
    </w:p>
    <w:p w14:paraId="53046873" w14:textId="77777777" w:rsidR="00EB3E9E" w:rsidRDefault="00EB3E9E" w:rsidP="004B777F"/>
    <w:p w14:paraId="2747FA00" w14:textId="01408B9C" w:rsidR="004B777F" w:rsidRDefault="004B777F" w:rsidP="003C1B6F">
      <w:pPr>
        <w:ind w:firstLine="0"/>
      </w:pPr>
      <w:r w:rsidRPr="006F6581">
        <w:rPr>
          <w:i/>
        </w:rPr>
        <w:t>Roadside Vegetation Establishment and Management Manual Enhancing Delaware Highways</w:t>
      </w:r>
      <w:r>
        <w:t xml:space="preserve">. Delaware DOT. 2009. S. Barton, R. Darke, G. Schwetz, A. Lucey, and C. Finnie. </w:t>
      </w:r>
      <w:hyperlink r:id="rId57" w:history="1">
        <w:r w:rsidRPr="00326AFF">
          <w:rPr>
            <w:rStyle w:val="Hyperlink"/>
          </w:rPr>
          <w:t>https://www.deldot.gov/Publications/manuals/edh/pdfs/edh_establishment_management.pdf</w:t>
        </w:r>
      </w:hyperlink>
      <w:r>
        <w:t xml:space="preserve"> </w:t>
      </w:r>
    </w:p>
    <w:p w14:paraId="73290EF0" w14:textId="2D37A3B4" w:rsidR="00D67D42" w:rsidRPr="00813F3B" w:rsidRDefault="00D67D42" w:rsidP="003C1B6F">
      <w:pPr>
        <w:pStyle w:val="NCHRPParagraph"/>
        <w:spacing w:before="240"/>
        <w:ind w:left="0" w:firstLine="0"/>
        <w:rPr>
          <w:rStyle w:val="Emphasis"/>
          <w:b/>
          <w:i w:val="0"/>
        </w:rPr>
      </w:pPr>
      <w:r w:rsidRPr="00813F3B">
        <w:rPr>
          <w:rStyle w:val="Emphasis"/>
          <w:b/>
          <w:i w:val="0"/>
        </w:rPr>
        <w:t>Florida</w:t>
      </w:r>
      <w:r w:rsidR="00EB3E9E" w:rsidRPr="00813F3B">
        <w:rPr>
          <w:rStyle w:val="Emphasis"/>
          <w:b/>
          <w:i w:val="0"/>
        </w:rPr>
        <w:t xml:space="preserve"> Department of </w:t>
      </w:r>
      <w:r w:rsidR="00612361">
        <w:rPr>
          <w:rStyle w:val="Emphasis"/>
          <w:b/>
          <w:i w:val="0"/>
        </w:rPr>
        <w:t>T</w:t>
      </w:r>
      <w:r w:rsidR="00EB3E9E" w:rsidRPr="00813F3B">
        <w:rPr>
          <w:rStyle w:val="Emphasis"/>
          <w:b/>
          <w:i w:val="0"/>
        </w:rPr>
        <w:t>ransportation (FDOT)</w:t>
      </w:r>
    </w:p>
    <w:p w14:paraId="15C24AC2" w14:textId="5B7F2713" w:rsidR="00EB3E9E" w:rsidRDefault="00EB3E9E" w:rsidP="003C1B6F">
      <w:pPr>
        <w:ind w:firstLine="0"/>
      </w:pPr>
      <w:r>
        <w:t xml:space="preserve">Within </w:t>
      </w:r>
      <w:r w:rsidR="006F6581">
        <w:t>wildflower a</w:t>
      </w:r>
      <w:r>
        <w:t xml:space="preserve">reas, the mowing frequency and schedule should allow time for wildflowers to grow, flower, and set seed. Within any wildflower area, mowing should commence only with documented authorization from </w:t>
      </w:r>
      <w:r w:rsidR="006F6581">
        <w:t>FDOT</w:t>
      </w:r>
      <w:r>
        <w:t>. Wildflower areas can be delineated with roadside signs or maps.</w:t>
      </w:r>
    </w:p>
    <w:p w14:paraId="380AEF33" w14:textId="77777777" w:rsidR="003C1B6F" w:rsidRDefault="003C1B6F" w:rsidP="003C1B6F">
      <w:pPr>
        <w:ind w:firstLine="0"/>
      </w:pPr>
    </w:p>
    <w:p w14:paraId="645D609A" w14:textId="33CB9C79" w:rsidR="00EB3E9E" w:rsidRDefault="00EB3E9E" w:rsidP="003C1B6F">
      <w:pPr>
        <w:ind w:firstLine="0"/>
      </w:pPr>
      <w:r w:rsidRPr="006F6581">
        <w:rPr>
          <w:i/>
        </w:rPr>
        <w:t>Guide for Roadside Wildflower Management: A Supplement to the Guide for Roadside Vegetation Management.</w:t>
      </w:r>
      <w:r>
        <w:t xml:space="preserve"> March 15, 2017</w:t>
      </w:r>
      <w:r w:rsidRPr="00EB3E9E">
        <w:t xml:space="preserve"> </w:t>
      </w:r>
      <w:hyperlink r:id="rId58" w:history="1">
        <w:r w:rsidRPr="00225BDF">
          <w:rPr>
            <w:rStyle w:val="Hyperlink"/>
          </w:rPr>
          <w:t>http://www.fdot.gov/maintenance/RDW/WildflowerGuide.pdf</w:t>
        </w:r>
      </w:hyperlink>
    </w:p>
    <w:p w14:paraId="7836074A" w14:textId="77777777" w:rsidR="00EB3E9E" w:rsidRDefault="00EB3E9E" w:rsidP="00EB3E9E"/>
    <w:p w14:paraId="45E6A021" w14:textId="77777777" w:rsidR="00EB3E9E" w:rsidRDefault="00EB3E9E" w:rsidP="001A7EF2">
      <w:pPr>
        <w:pStyle w:val="ListParagraph"/>
        <w:numPr>
          <w:ilvl w:val="0"/>
          <w:numId w:val="28"/>
        </w:numPr>
      </w:pPr>
      <w:r>
        <w:t>Each District develop and implement a plan to reduce mowing area and frequency (or combination) by 10%</w:t>
      </w:r>
    </w:p>
    <w:p w14:paraId="3B99EEC0" w14:textId="77777777" w:rsidR="00EB3E9E" w:rsidRDefault="00EB3E9E" w:rsidP="001A7EF2">
      <w:pPr>
        <w:pStyle w:val="ListParagraph"/>
        <w:numPr>
          <w:ilvl w:val="0"/>
          <w:numId w:val="28"/>
        </w:numPr>
      </w:pPr>
      <w:r>
        <w:t>Monitor roadside conditions for one year and revise plan as needed</w:t>
      </w:r>
    </w:p>
    <w:p w14:paraId="1B6910A5" w14:textId="77777777" w:rsidR="00EB3E9E" w:rsidRDefault="00EB3E9E" w:rsidP="001A7EF2">
      <w:pPr>
        <w:pStyle w:val="ListParagraph"/>
        <w:numPr>
          <w:ilvl w:val="0"/>
          <w:numId w:val="28"/>
        </w:numPr>
      </w:pPr>
      <w:r>
        <w:t>Monitor for a second year and revise plan as needed</w:t>
      </w:r>
    </w:p>
    <w:p w14:paraId="060D5691" w14:textId="2DE1039C" w:rsidR="00EB3E9E" w:rsidRDefault="00EB3E9E" w:rsidP="001A7EF2">
      <w:pPr>
        <w:pStyle w:val="ListParagraph"/>
        <w:numPr>
          <w:ilvl w:val="0"/>
          <w:numId w:val="28"/>
        </w:numPr>
      </w:pPr>
      <w:r>
        <w:t>Using lesson learned, amend the Turf Management Guide</w:t>
      </w:r>
    </w:p>
    <w:p w14:paraId="2F7C3AD7" w14:textId="25F508BD" w:rsidR="00EB3E9E" w:rsidRDefault="00EB3E9E" w:rsidP="00EB3E9E"/>
    <w:p w14:paraId="78CFC345" w14:textId="2349862F" w:rsidR="00A10106" w:rsidRDefault="00A10106" w:rsidP="00A10106">
      <w:r>
        <w:t xml:space="preserve">The FDOT report, </w:t>
      </w:r>
      <w:r w:rsidRPr="006F6581">
        <w:rPr>
          <w:i/>
        </w:rPr>
        <w:t>A Guide for Roadside Vegetation Management</w:t>
      </w:r>
      <w:r>
        <w:t>, defines roadside maintenance areas</w:t>
      </w:r>
      <w:r w:rsidR="00ED0023">
        <w:t xml:space="preserve">, </w:t>
      </w:r>
      <w:r w:rsidR="001A6E90">
        <w:t>T</w:t>
      </w:r>
      <w:r w:rsidR="00ED0023">
        <w:t>-1 and T-2</w:t>
      </w:r>
      <w:r>
        <w:t>.</w:t>
      </w:r>
      <w:r w:rsidR="00ED0023">
        <w:t xml:space="preserve"> The T-2 area lies at the outside boundary of the ROW. </w:t>
      </w:r>
      <w:r>
        <w:t>Except under unique field conditions, T-2 maintenance areas are normally not mowed. This encourages the regeneration of natural growth and allows the areas outside the established mowing limits to return to their native state.</w:t>
      </w:r>
    </w:p>
    <w:p w14:paraId="44452F27" w14:textId="1697F60D" w:rsidR="0042415D" w:rsidRDefault="00A10106" w:rsidP="00A10106">
      <w:r>
        <w:t>Encouraging natural growth or the planting of native trees, shrubs, and ground cover appropriate to the local environment is desirable. Such growth reduces the area the FDOT must maintain through mowing and thus the overall cost for maintenance operations. In addition, regenerated areas improve the appearance of Florida’s roadways and serve as valuable habitats for native wildlife.</w:t>
      </w:r>
    </w:p>
    <w:p w14:paraId="5B174913" w14:textId="72E17EF4" w:rsidR="0042415D" w:rsidRDefault="00ED0023" w:rsidP="00EB3E9E">
      <w:r w:rsidRPr="00ED0023">
        <w:t>Wildflower sites may be established and maintained within existing mowing limits if their locations are compatible with routine maintenance operations. Sites may occasionally be located outside the normal mowing limits, including areas of natural regeneration. Locations selected for wildflower sties should be highly visible from the roadway and relatively free from competitive or noxious plants.</w:t>
      </w:r>
    </w:p>
    <w:p w14:paraId="17B86F85" w14:textId="6B2128AB" w:rsidR="0042415D" w:rsidRDefault="00A10106" w:rsidP="003C1B6F">
      <w:pPr>
        <w:spacing w:before="240"/>
        <w:ind w:firstLine="0"/>
        <w:rPr>
          <w:rStyle w:val="Hyperlink"/>
        </w:rPr>
      </w:pPr>
      <w:r w:rsidRPr="00A10106">
        <w:t>J</w:t>
      </w:r>
      <w:r w:rsidR="006F6581">
        <w:t xml:space="preserve">. </w:t>
      </w:r>
      <w:r w:rsidRPr="00A10106">
        <w:t>Ferrell, B</w:t>
      </w:r>
      <w:r w:rsidR="006F6581">
        <w:t>.</w:t>
      </w:r>
      <w:r w:rsidRPr="00A10106">
        <w:t xml:space="preserve"> Unruh, </w:t>
      </w:r>
      <w:r w:rsidR="006F6581">
        <w:t>and</w:t>
      </w:r>
      <w:r w:rsidRPr="00A10106">
        <w:t xml:space="preserve"> J</w:t>
      </w:r>
      <w:r w:rsidR="006F6581">
        <w:t>.</w:t>
      </w:r>
      <w:r w:rsidRPr="00A10106">
        <w:t xml:space="preserve"> Kruse</w:t>
      </w:r>
      <w:r>
        <w:t xml:space="preserve">. </w:t>
      </w:r>
      <w:r w:rsidRPr="006F6581">
        <w:rPr>
          <w:i/>
        </w:rPr>
        <w:t>A Guide for Roadside Vegetation Management.</w:t>
      </w:r>
      <w:r>
        <w:t xml:space="preserve"> 2012. </w:t>
      </w:r>
      <w:hyperlink r:id="rId59" w:history="1">
        <w:r w:rsidR="00ED0023" w:rsidRPr="00225BDF">
          <w:rPr>
            <w:rStyle w:val="Hyperlink"/>
          </w:rPr>
          <w:t>http://www.fdot.gov/maintenance/RDW/DOT%20Final%20(3)Turf%20Management%20Guide%20UF.pdf</w:t>
        </w:r>
      </w:hyperlink>
    </w:p>
    <w:p w14:paraId="0FB7F4F1" w14:textId="77777777" w:rsidR="004E2D6E" w:rsidRPr="004E2D6E" w:rsidRDefault="004E2D6E" w:rsidP="004E2D6E">
      <w:pPr>
        <w:spacing w:before="240"/>
        <w:ind w:firstLine="0"/>
        <w:rPr>
          <w:rStyle w:val="Hyperlink"/>
          <w:color w:val="auto"/>
          <w:u w:val="none"/>
        </w:rPr>
      </w:pPr>
      <w:r w:rsidRPr="004E2D6E">
        <w:rPr>
          <w:rStyle w:val="Hyperlink"/>
          <w:color w:val="auto"/>
          <w:u w:val="none"/>
        </w:rPr>
        <w:t>The decline in honeybees and monarch butterflies has brought the issue of pollinators to the forefront over the past few years. Their importance of pollinators to Florida agriculture and ecosystems is recognized by FDOT and is now included in the Purpose Statement of the most recent version of the Wildflower Procedure.</w:t>
      </w:r>
    </w:p>
    <w:p w14:paraId="43096962" w14:textId="77777777" w:rsidR="004E2D6E" w:rsidRPr="004E2D6E" w:rsidRDefault="004E2D6E" w:rsidP="004E2D6E">
      <w:pPr>
        <w:spacing w:before="240"/>
        <w:ind w:firstLine="0"/>
        <w:rPr>
          <w:rStyle w:val="Hyperlink"/>
          <w:color w:val="auto"/>
          <w:u w:val="none"/>
        </w:rPr>
      </w:pPr>
      <w:r w:rsidRPr="004E2D6E">
        <w:rPr>
          <w:rStyle w:val="Hyperlink"/>
          <w:color w:val="auto"/>
          <w:u w:val="none"/>
        </w:rPr>
        <w:t>"To develop and implement integrated vegetation management practices on roadsides and other transportation right of way, including reduced mowing, for the benefit of pollinators, while developing and maintaining safe, cost effective and efficient transportation corridors and systems..."</w:t>
      </w:r>
    </w:p>
    <w:p w14:paraId="68EFA894" w14:textId="43DCFBB1" w:rsidR="004E2D6E" w:rsidRDefault="004E2D6E" w:rsidP="004E2D6E">
      <w:pPr>
        <w:spacing w:before="240"/>
        <w:ind w:firstLine="0"/>
        <w:rPr>
          <w:rStyle w:val="Hyperlink"/>
          <w:color w:val="auto"/>
          <w:u w:val="none"/>
        </w:rPr>
      </w:pPr>
      <w:r>
        <w:rPr>
          <w:rStyle w:val="Hyperlink"/>
          <w:color w:val="auto"/>
          <w:u w:val="none"/>
        </w:rPr>
        <w:t>A</w:t>
      </w:r>
      <w:r w:rsidRPr="004E2D6E">
        <w:rPr>
          <w:rStyle w:val="Hyperlink"/>
          <w:color w:val="auto"/>
          <w:u w:val="none"/>
        </w:rPr>
        <w:t>nd as noted in the Purpose Statement, reduced mowing is being encouraged as a means of increasing roadside wildflowers and native grasses that benefit pollinators and other desirable insects. FDOT also sponsors pollinator and related research:</w:t>
      </w:r>
    </w:p>
    <w:p w14:paraId="71FD3FD6" w14:textId="77777777" w:rsidR="00EE5F5A" w:rsidRDefault="004E2D6E" w:rsidP="00612361">
      <w:pPr>
        <w:pStyle w:val="ListParagraph"/>
        <w:numPr>
          <w:ilvl w:val="0"/>
          <w:numId w:val="50"/>
        </w:numPr>
        <w:spacing w:before="240"/>
        <w:ind w:left="720"/>
        <w:rPr>
          <w:rStyle w:val="Hyperlink"/>
          <w:color w:val="auto"/>
          <w:u w:val="none"/>
        </w:rPr>
      </w:pPr>
      <w:r w:rsidRPr="00EE5F5A">
        <w:rPr>
          <w:rStyle w:val="Hyperlink"/>
          <w:color w:val="auto"/>
          <w:u w:val="none"/>
        </w:rPr>
        <w:t>Evaluating the Importance of Roadside Habitat for Native Insect Pollinators</w:t>
      </w:r>
      <w:r w:rsidR="00EE5F5A">
        <w:rPr>
          <w:rStyle w:val="Hyperlink"/>
          <w:color w:val="auto"/>
          <w:u w:val="none"/>
        </w:rPr>
        <w:t xml:space="preserve"> </w:t>
      </w:r>
    </w:p>
    <w:p w14:paraId="00CEFF63" w14:textId="77777777" w:rsidR="00EE5F5A" w:rsidRDefault="004E2D6E" w:rsidP="00612361">
      <w:pPr>
        <w:pStyle w:val="ListParagraph"/>
        <w:numPr>
          <w:ilvl w:val="0"/>
          <w:numId w:val="50"/>
        </w:numPr>
        <w:spacing w:before="240"/>
        <w:ind w:left="720"/>
        <w:rPr>
          <w:rStyle w:val="Hyperlink"/>
          <w:color w:val="auto"/>
          <w:u w:val="none"/>
        </w:rPr>
      </w:pPr>
      <w:r w:rsidRPr="00EE5F5A">
        <w:rPr>
          <w:rStyle w:val="Hyperlink"/>
          <w:color w:val="auto"/>
          <w:u w:val="none"/>
        </w:rPr>
        <w:t>Survey of Key Monarch Habitat Areas Along Roadways in Central and North Florida</w:t>
      </w:r>
      <w:r w:rsidR="00EE5F5A">
        <w:rPr>
          <w:rStyle w:val="Hyperlink"/>
          <w:color w:val="auto"/>
          <w:u w:val="none"/>
        </w:rPr>
        <w:t xml:space="preserve"> </w:t>
      </w:r>
    </w:p>
    <w:p w14:paraId="36236FCD" w14:textId="77777777" w:rsidR="00EE5F5A" w:rsidRDefault="004E2D6E" w:rsidP="00612361">
      <w:pPr>
        <w:pStyle w:val="ListParagraph"/>
        <w:numPr>
          <w:ilvl w:val="0"/>
          <w:numId w:val="50"/>
        </w:numPr>
        <w:spacing w:before="240"/>
        <w:ind w:left="720"/>
        <w:rPr>
          <w:rStyle w:val="Hyperlink"/>
          <w:color w:val="auto"/>
          <w:u w:val="none"/>
        </w:rPr>
      </w:pPr>
      <w:r w:rsidRPr="00EE5F5A">
        <w:rPr>
          <w:rStyle w:val="Hyperlink"/>
          <w:color w:val="auto"/>
          <w:u w:val="none"/>
        </w:rPr>
        <w:t>Economic Impact of Ecosystem Services Provided by Ecologically Sustainable Roadside Right of Way Vegetation Management Practices</w:t>
      </w:r>
      <w:r w:rsidR="00EE5F5A">
        <w:rPr>
          <w:rStyle w:val="Hyperlink"/>
          <w:color w:val="auto"/>
          <w:u w:val="none"/>
        </w:rPr>
        <w:t xml:space="preserve"> </w:t>
      </w:r>
    </w:p>
    <w:p w14:paraId="4B842CA6" w14:textId="1BD42F33" w:rsidR="00EE5F5A" w:rsidRDefault="00EE5F5A" w:rsidP="00612361">
      <w:pPr>
        <w:pStyle w:val="ListParagraph"/>
        <w:numPr>
          <w:ilvl w:val="0"/>
          <w:numId w:val="50"/>
        </w:numPr>
        <w:spacing w:before="240"/>
        <w:ind w:left="720"/>
        <w:rPr>
          <w:rStyle w:val="Hyperlink"/>
          <w:color w:val="auto"/>
          <w:u w:val="none"/>
        </w:rPr>
      </w:pPr>
      <w:r w:rsidRPr="00EE5F5A">
        <w:rPr>
          <w:rStyle w:val="Hyperlink"/>
          <w:color w:val="auto"/>
          <w:u w:val="none"/>
        </w:rPr>
        <w:t>Creating Economically and Ecologically Sustainable Pollinator Habitat: A District 2 Demonstration Research Project (Updated October 2017)</w:t>
      </w:r>
    </w:p>
    <w:p w14:paraId="26B866D9" w14:textId="77777777" w:rsidR="00EE5F5A" w:rsidRPr="00EE5F5A" w:rsidRDefault="00EE5F5A" w:rsidP="00EE5F5A">
      <w:pPr>
        <w:pStyle w:val="ListParagraph"/>
        <w:spacing w:before="240"/>
        <w:ind w:left="1080" w:firstLine="0"/>
        <w:rPr>
          <w:rStyle w:val="Hyperlink"/>
          <w:color w:val="auto"/>
          <w:u w:val="none"/>
        </w:rPr>
      </w:pPr>
    </w:p>
    <w:p w14:paraId="08065ACB" w14:textId="79BE5322" w:rsidR="004E2D6E" w:rsidRDefault="004E2D6E" w:rsidP="00EE5F5A">
      <w:pPr>
        <w:ind w:firstLine="0"/>
      </w:pPr>
      <w:r w:rsidRPr="004E2D6E">
        <w:rPr>
          <w:i/>
        </w:rPr>
        <w:t>Production Support, Production Support / Wildflower / Pollinators</w:t>
      </w:r>
      <w:r>
        <w:t xml:space="preserve">. </w:t>
      </w:r>
      <w:hyperlink r:id="rId60" w:history="1">
        <w:r w:rsidRPr="00CB451B">
          <w:rPr>
            <w:rStyle w:val="Hyperlink"/>
          </w:rPr>
          <w:t>http://www.fdot.gov/designsupport/wildflowers/Pollinators.shtm</w:t>
        </w:r>
      </w:hyperlink>
      <w:r>
        <w:t xml:space="preserve"> </w:t>
      </w:r>
    </w:p>
    <w:p w14:paraId="092F114A" w14:textId="4B0A365D" w:rsidR="00D67D42" w:rsidRPr="00813F3B" w:rsidRDefault="00D67D42" w:rsidP="003C1B6F">
      <w:pPr>
        <w:pStyle w:val="NCHRPParagraph"/>
        <w:spacing w:before="240"/>
        <w:ind w:left="0" w:firstLine="0"/>
        <w:rPr>
          <w:rStyle w:val="Emphasis"/>
          <w:b/>
          <w:i w:val="0"/>
        </w:rPr>
      </w:pPr>
      <w:r w:rsidRPr="00813F3B">
        <w:rPr>
          <w:rStyle w:val="Emphasis"/>
          <w:b/>
          <w:i w:val="0"/>
        </w:rPr>
        <w:t>Georgia</w:t>
      </w:r>
      <w:r w:rsidR="00ED0023" w:rsidRPr="00813F3B">
        <w:rPr>
          <w:rStyle w:val="Emphasis"/>
          <w:b/>
          <w:i w:val="0"/>
        </w:rPr>
        <w:t xml:space="preserve"> Department of Transportation (GDOT)</w:t>
      </w:r>
    </w:p>
    <w:p w14:paraId="6E6799C3" w14:textId="50BAE0DC" w:rsidR="00ED0023" w:rsidRDefault="00ED0023" w:rsidP="003C1B6F">
      <w:pPr>
        <w:ind w:firstLine="0"/>
      </w:pPr>
      <w:r>
        <w:t xml:space="preserve">Integrated Roadside Vegetation Management </w:t>
      </w:r>
      <w:r w:rsidR="006F6581">
        <w:t>establishes these standards:</w:t>
      </w:r>
    </w:p>
    <w:p w14:paraId="1782BB03" w14:textId="77777777" w:rsidR="00ED0023" w:rsidRDefault="00ED0023" w:rsidP="003C1B6F">
      <w:pPr>
        <w:spacing w:before="240"/>
      </w:pPr>
      <w:r>
        <w:lastRenderedPageBreak/>
        <w:t>The use of these standards will aid in the accomplishment of five (5) major goals:</w:t>
      </w:r>
    </w:p>
    <w:p w14:paraId="0D4D2E98" w14:textId="77777777" w:rsidR="00ED0023" w:rsidRDefault="00ED0023" w:rsidP="00ED0023">
      <w:r>
        <w:t>1. Increased efficiency of operations and productivity.</w:t>
      </w:r>
    </w:p>
    <w:p w14:paraId="65014227" w14:textId="77777777" w:rsidR="00ED0023" w:rsidRDefault="00ED0023" w:rsidP="00ED0023">
      <w:r>
        <w:t>2. Increase sight distances at interchanges, intersections, driveways, etc.</w:t>
      </w:r>
    </w:p>
    <w:p w14:paraId="7C53B033" w14:textId="77777777" w:rsidR="00ED0023" w:rsidRDefault="00ED0023" w:rsidP="00ED0023">
      <w:r>
        <w:t>3. More safety awareness by the Department’s employees and the traveling public.</w:t>
      </w:r>
    </w:p>
    <w:p w14:paraId="319B9328" w14:textId="77777777" w:rsidR="00ED0023" w:rsidRDefault="00ED0023" w:rsidP="00ED0023">
      <w:r>
        <w:t>4. Reduction in overall cost of mowing.</w:t>
      </w:r>
    </w:p>
    <w:p w14:paraId="38693E79" w14:textId="77777777" w:rsidR="00ED0023" w:rsidRDefault="00ED0023" w:rsidP="003C1B6F">
      <w:pPr>
        <w:spacing w:after="240"/>
      </w:pPr>
      <w:r>
        <w:t>5. More attractive roadsides through uniformity of mowing techniques</w:t>
      </w:r>
    </w:p>
    <w:p w14:paraId="6DB70059" w14:textId="74C9DA23" w:rsidR="00D67D42" w:rsidRDefault="00ED0023" w:rsidP="00ED0023">
      <w:r>
        <w:t>Wildflower plots/areas that are germinating and/or are established will not be mowed until after wildflowers have bloomed and the seeds have matured. Contact the District Roadside Enhancement Coordinator for wildflower plot locations and timing for mowing.</w:t>
      </w:r>
    </w:p>
    <w:p w14:paraId="7EC27290" w14:textId="77777777" w:rsidR="006F6581" w:rsidRDefault="006F6581" w:rsidP="00ED0023"/>
    <w:p w14:paraId="3069E995" w14:textId="539E704D" w:rsidR="00ED0023" w:rsidRDefault="006F6581" w:rsidP="003C1B6F">
      <w:pPr>
        <w:ind w:firstLine="0"/>
      </w:pPr>
      <w:r w:rsidRPr="006F6581">
        <w:rPr>
          <w:i/>
        </w:rPr>
        <w:t>IRVM straight Line Mowing Standards Manual</w:t>
      </w:r>
      <w:r>
        <w:t xml:space="preserve">. GADOT. 2011. </w:t>
      </w:r>
      <w:hyperlink r:id="rId61" w:history="1">
        <w:r w:rsidRPr="00225BDF">
          <w:rPr>
            <w:rStyle w:val="Hyperlink"/>
          </w:rPr>
          <w:t>http://ssl.doas.state.ga.us/PRSapp/bid-documents/164840148400-410-0000032393193885.pdf</w:t>
        </w:r>
      </w:hyperlink>
    </w:p>
    <w:p w14:paraId="20954694" w14:textId="4828F3E8" w:rsidR="00D67D42" w:rsidRPr="00813F3B" w:rsidRDefault="00D67D42" w:rsidP="003C1B6F">
      <w:pPr>
        <w:pStyle w:val="NCHRPParagraph"/>
        <w:spacing w:before="240"/>
        <w:ind w:left="0" w:firstLine="0"/>
        <w:rPr>
          <w:rStyle w:val="Emphasis"/>
          <w:b/>
          <w:i w:val="0"/>
        </w:rPr>
      </w:pPr>
      <w:r w:rsidRPr="00813F3B">
        <w:rPr>
          <w:rStyle w:val="Emphasis"/>
          <w:b/>
          <w:i w:val="0"/>
        </w:rPr>
        <w:t>Hawaii</w:t>
      </w:r>
      <w:r w:rsidR="00ED0023" w:rsidRPr="00813F3B">
        <w:rPr>
          <w:rStyle w:val="Emphasis"/>
          <w:b/>
          <w:i w:val="0"/>
        </w:rPr>
        <w:t xml:space="preserve"> Department of Transportation (HDOT)</w:t>
      </w:r>
    </w:p>
    <w:p w14:paraId="10ACA52D" w14:textId="627CD5D5" w:rsidR="00612361" w:rsidRPr="00612361" w:rsidRDefault="00612361" w:rsidP="003C1B6F">
      <w:pPr>
        <w:ind w:firstLine="0"/>
      </w:pPr>
    </w:p>
    <w:p w14:paraId="606A7C88" w14:textId="5B534C49" w:rsidR="00612361" w:rsidRDefault="00612361" w:rsidP="003C1B6F">
      <w:pPr>
        <w:ind w:firstLine="0"/>
        <w:rPr>
          <w:i/>
        </w:rPr>
      </w:pPr>
    </w:p>
    <w:p w14:paraId="78794DFA" w14:textId="10C2B24E" w:rsidR="009C4892" w:rsidRDefault="009C4892" w:rsidP="009C4892">
      <w:pPr>
        <w:ind w:firstLine="0"/>
      </w:pPr>
      <w:r>
        <w:t>All maintenance personnel are required to meet the mowing standards. All turf grasses grown in Hawaii are warm season grasses. They can tolerate high temperatures in the summer, but may stop growing and go dormant in the winter if temperatures are consistently below 50°F. In most areas of Hawaii the winter temperatures are not cold enough for complete dormancy. At cooler higher elevations the grass may not grow much in mid-winter.</w:t>
      </w:r>
    </w:p>
    <w:p w14:paraId="5ABB795E" w14:textId="183F0486" w:rsidR="009C4892" w:rsidRPr="009C4892" w:rsidRDefault="009C4892" w:rsidP="009C4892">
      <w:pPr>
        <w:ind w:firstLine="0"/>
      </w:pPr>
      <w:r w:rsidRPr="00612361">
        <w:rPr>
          <w:noProof/>
        </w:rPr>
        <w:drawing>
          <wp:anchor distT="0" distB="0" distL="114300" distR="114300" simplePos="0" relativeHeight="251717632" behindDoc="0" locked="0" layoutInCell="1" allowOverlap="1" wp14:anchorId="0F247F23" wp14:editId="3B125FC3">
            <wp:simplePos x="0" y="0"/>
            <wp:positionH relativeFrom="column">
              <wp:posOffset>1139801</wp:posOffset>
            </wp:positionH>
            <wp:positionV relativeFrom="paragraph">
              <wp:posOffset>200025</wp:posOffset>
            </wp:positionV>
            <wp:extent cx="2663190" cy="3992880"/>
            <wp:effectExtent l="0" t="0" r="3810" b="762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2">
                      <a:extLst>
                        <a:ext uri="{28A0092B-C50C-407E-A947-70E740481C1C}">
                          <a14:useLocalDpi xmlns:a14="http://schemas.microsoft.com/office/drawing/2010/main" val="0"/>
                        </a:ext>
                      </a:extLst>
                    </a:blip>
                    <a:srcRect l="1848" t="883" r="4611" b="9838"/>
                    <a:stretch/>
                  </pic:blipFill>
                  <pic:spPr bwMode="auto">
                    <a:xfrm>
                      <a:off x="0" y="0"/>
                      <a:ext cx="2663190" cy="3992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F845E4" w14:textId="77777777" w:rsidR="009C4892" w:rsidRDefault="009C4892" w:rsidP="009C4892"/>
    <w:p w14:paraId="2300B0FD" w14:textId="6BF0D625" w:rsidR="009C4892" w:rsidRDefault="009C4892" w:rsidP="009C4892">
      <w:r>
        <w:lastRenderedPageBreak/>
        <w:t>Road and street maintenance workers do several general types of mowing. In order of importance, these are:</w:t>
      </w:r>
    </w:p>
    <w:p w14:paraId="3E118AB6" w14:textId="12507E80" w:rsidR="009C4892" w:rsidRDefault="009C4892" w:rsidP="009C4892">
      <w:pPr>
        <w:pStyle w:val="ListParagraph"/>
        <w:numPr>
          <w:ilvl w:val="0"/>
          <w:numId w:val="60"/>
        </w:numPr>
      </w:pPr>
      <w:r>
        <w:t>Aesthetic Mowing - Primarily done in high visibility areas, such as urban main streets for beautification; generally, the entire right-of-way.</w:t>
      </w:r>
    </w:p>
    <w:p w14:paraId="2A0960BD" w14:textId="30CCDECB" w:rsidR="009C4892" w:rsidRDefault="009C4892" w:rsidP="009C4892">
      <w:pPr>
        <w:pStyle w:val="ListParagraph"/>
        <w:numPr>
          <w:ilvl w:val="0"/>
          <w:numId w:val="60"/>
        </w:numPr>
      </w:pPr>
      <w:r>
        <w:t>Safety Mowing - Ensures signs and other traffic control devices, guard rails and other safety features can be seen. Provides good sight distance for drivers approaching intersections and driving around curves.</w:t>
      </w:r>
    </w:p>
    <w:p w14:paraId="5437FE78" w14:textId="25C7AC9B" w:rsidR="009C4892" w:rsidRDefault="009C4892" w:rsidP="009C4892">
      <w:pPr>
        <w:pStyle w:val="ListParagraph"/>
        <w:numPr>
          <w:ilvl w:val="0"/>
          <w:numId w:val="60"/>
        </w:numPr>
      </w:pPr>
      <w:r>
        <w:t>Transition Mowing - Makes a smooth change from a narrow mowed width to a wide mowed width when different widths of right-of-way are mowed using different mowing equipment. There should be no visible difference in grass mowed with riding mower versus weed eater.</w:t>
      </w:r>
    </w:p>
    <w:p w14:paraId="0499E530" w14:textId="17F86EBB" w:rsidR="009C4892" w:rsidRDefault="009C4892" w:rsidP="000D32E7">
      <w:pPr>
        <w:pStyle w:val="ListParagraph"/>
        <w:numPr>
          <w:ilvl w:val="0"/>
          <w:numId w:val="60"/>
        </w:numPr>
      </w:pPr>
      <w:r>
        <w:t>Contour or Selective Mowing - Naturally blends the grass with other vegetation planted in the Landscape Maintenance Zone. Shows off special architecturally designed landscaping areas or dresses up an interchange entrance or median in an urban area.</w:t>
      </w:r>
    </w:p>
    <w:p w14:paraId="38E13B11" w14:textId="4B920B3F" w:rsidR="009C4892" w:rsidRPr="009C4892" w:rsidRDefault="009C4892" w:rsidP="009C4892">
      <w:pPr>
        <w:pStyle w:val="ListParagraph"/>
        <w:numPr>
          <w:ilvl w:val="0"/>
          <w:numId w:val="60"/>
        </w:numPr>
      </w:pPr>
      <w:r>
        <w:t>Fire Season Mowing - Rural areas prone to summer fires require occasional mowing from the roadside edge to inside of 30 ft.</w:t>
      </w:r>
    </w:p>
    <w:p w14:paraId="23BE60F7" w14:textId="77777777" w:rsidR="009C4892" w:rsidRDefault="009C4892" w:rsidP="003C1B6F">
      <w:pPr>
        <w:ind w:firstLine="0"/>
        <w:rPr>
          <w:i/>
        </w:rPr>
      </w:pPr>
    </w:p>
    <w:p w14:paraId="77691558" w14:textId="35FD899B" w:rsidR="006F6581" w:rsidRDefault="00ED0023" w:rsidP="003C1B6F">
      <w:pPr>
        <w:ind w:firstLine="0"/>
      </w:pPr>
      <w:r w:rsidRPr="006F6581">
        <w:rPr>
          <w:i/>
        </w:rPr>
        <w:t xml:space="preserve">Highway Manual </w:t>
      </w:r>
      <w:r w:rsidR="006F6581" w:rsidRPr="006F6581">
        <w:rPr>
          <w:i/>
        </w:rPr>
        <w:t>for S</w:t>
      </w:r>
      <w:r w:rsidRPr="006F6581">
        <w:rPr>
          <w:i/>
        </w:rPr>
        <w:t>ustainable Landscape Maintenance</w:t>
      </w:r>
      <w:r>
        <w:t xml:space="preserve">. 2011. Hawaii Department of Transportation Highways Division </w:t>
      </w:r>
    </w:p>
    <w:p w14:paraId="4F51646D" w14:textId="6B438F95" w:rsidR="00ED0023" w:rsidRDefault="002372B4" w:rsidP="003C1B6F">
      <w:pPr>
        <w:ind w:firstLine="0"/>
      </w:pPr>
      <w:hyperlink r:id="rId63" w:history="1">
        <w:r w:rsidR="003C1B6F" w:rsidRPr="005B6185">
          <w:rPr>
            <w:rStyle w:val="Hyperlink"/>
          </w:rPr>
          <w:t>http://hidot.hawaii.gov/highways/files/2013/02/Landscape-ch5_MOWING.pdf</w:t>
        </w:r>
      </w:hyperlink>
      <w:r w:rsidR="006F6581">
        <w:t xml:space="preserve"> </w:t>
      </w:r>
    </w:p>
    <w:p w14:paraId="219AADEC" w14:textId="77777777" w:rsidR="003C1B6F" w:rsidRPr="006F6581" w:rsidRDefault="003C1B6F" w:rsidP="006F6581"/>
    <w:p w14:paraId="6EBFEB30" w14:textId="77777777" w:rsidR="006F6581" w:rsidRDefault="006F6581" w:rsidP="003C1B6F">
      <w:pPr>
        <w:ind w:firstLine="0"/>
      </w:pPr>
      <w:r>
        <w:t>Hawaii</w:t>
      </w:r>
      <w:r>
        <w:tab/>
        <w:t>Landscape Architecture Program</w:t>
      </w:r>
    </w:p>
    <w:p w14:paraId="7767B45A" w14:textId="5FF962E2" w:rsidR="00ED0023" w:rsidRDefault="002372B4" w:rsidP="00ED0023">
      <w:pPr>
        <w:ind w:firstLine="0"/>
      </w:pPr>
      <w:hyperlink r:id="rId64" w:history="1">
        <w:r w:rsidR="00ED0023" w:rsidRPr="00225BDF">
          <w:rPr>
            <w:rStyle w:val="Hyperlink"/>
          </w:rPr>
          <w:t>http://hidot.hawaii.gov/highways/landscape-architecture-program/</w:t>
        </w:r>
      </w:hyperlink>
      <w:r w:rsidR="00ED0023">
        <w:t xml:space="preserve"> </w:t>
      </w:r>
    </w:p>
    <w:p w14:paraId="19C15324" w14:textId="6CB92CA7" w:rsidR="00D67D42" w:rsidRPr="00813F3B" w:rsidRDefault="00D67D42" w:rsidP="003C1B6F">
      <w:pPr>
        <w:pStyle w:val="NCHRPParagraph"/>
        <w:spacing w:before="240"/>
        <w:ind w:left="0" w:firstLine="0"/>
        <w:rPr>
          <w:rStyle w:val="Emphasis"/>
          <w:b/>
          <w:i w:val="0"/>
        </w:rPr>
      </w:pPr>
      <w:r w:rsidRPr="00813F3B">
        <w:rPr>
          <w:rStyle w:val="Emphasis"/>
          <w:b/>
          <w:i w:val="0"/>
        </w:rPr>
        <w:t>Idaho</w:t>
      </w:r>
      <w:r w:rsidR="00ED0023" w:rsidRPr="00813F3B">
        <w:rPr>
          <w:rStyle w:val="Emphasis"/>
          <w:b/>
          <w:i w:val="0"/>
        </w:rPr>
        <w:t xml:space="preserve"> Transportation Department (ITD)</w:t>
      </w:r>
    </w:p>
    <w:p w14:paraId="60CAB8EE" w14:textId="00E15C63" w:rsidR="009D7F25" w:rsidRDefault="00ED0023" w:rsidP="003C1B6F">
      <w:pPr>
        <w:ind w:firstLine="0"/>
      </w:pPr>
      <w:r>
        <w:t>Strategic reduced mowing and consideration of the timing of mowing can improve roadside habitat quality for pollinators. Mowing should not be scheduled until after mid-July or later unless the height of the vegetation exceeds 24 inches and/or vegetation becomes a safety hazard. Mowing during late fall may be considered when grass height exceeds 18 inches to prevent snow drifting. Mowing in the fall can also benefit a variety of pollinators by allowing flowering plants to bloom uninterrupted throughout the growing season. Mowing after seed maturity of desirable and native vegetation is recommended and should be considered when scheduling mowing. Every attempt should be made to protect native and other desirable</w:t>
      </w:r>
      <w:r w:rsidRPr="00ED0023">
        <w:t xml:space="preserve"> </w:t>
      </w:r>
      <w:r>
        <w:t xml:space="preserve">vegetation. If an area to be mowed is treated with herbicides prior to mowing, delay the mowing two (2) weeks after spraying. Coordinate mowing with other phases of roadside vegetation management.   </w:t>
      </w:r>
    </w:p>
    <w:p w14:paraId="60A1ECE6" w14:textId="77777777" w:rsidR="003C1B6F" w:rsidRDefault="003C1B6F" w:rsidP="003C1B6F">
      <w:pPr>
        <w:ind w:firstLine="0"/>
      </w:pPr>
    </w:p>
    <w:p w14:paraId="4AF1F509" w14:textId="7521CF45" w:rsidR="00ED0023" w:rsidRDefault="00ED0023" w:rsidP="00ED0023">
      <w:r>
        <w:t>General roadside mowing should be confined to 6 – 10 feet on narrow or steeper foreslope roads extending outward from the edge of the pavement to the toe of the foreslope. Mowing widths of 10-15 feet on wide foreslope roads is appropriate. For interstates, mowing width will be determined by District Operations taking into account the time of year, plant germination, pollinator species present, and other environmental factors. Mowing beyond the clear zone should be reduced as much as possible to avoid impact to pollinator species. Urban and other special needs areas (e.g., snow drifting and sight distance) may require solid mowing. Mowing in these areas should be scheduled and timed to meet required objectives.</w:t>
      </w:r>
    </w:p>
    <w:p w14:paraId="2D19809B" w14:textId="77777777" w:rsidR="003C1B6F" w:rsidRDefault="003C1B6F" w:rsidP="00ED0023"/>
    <w:p w14:paraId="16F2EC2B" w14:textId="1CF0C976" w:rsidR="00ED0023" w:rsidRDefault="00ED0023" w:rsidP="00ED0023">
      <w:r>
        <w:lastRenderedPageBreak/>
        <w:t>The mower height shall be adjusted so that 10 inches of vegetation remains after mowing unless</w:t>
      </w:r>
      <w:r w:rsidR="009D7F25">
        <w:t xml:space="preserve"> </w:t>
      </w:r>
      <w:r>
        <w:t>height of vegetation needs to be reduced to prevent snow drifting, for fire prevention or safety</w:t>
      </w:r>
      <w:r w:rsidR="009D7F25">
        <w:t xml:space="preserve"> </w:t>
      </w:r>
      <w:r>
        <w:t>hazards.</w:t>
      </w:r>
    </w:p>
    <w:p w14:paraId="5C6D786D" w14:textId="77777777" w:rsidR="003C1B6F" w:rsidRDefault="003C1B6F" w:rsidP="00ED0023"/>
    <w:p w14:paraId="52230468" w14:textId="5D78265D" w:rsidR="00ED0023" w:rsidRDefault="006F6581" w:rsidP="003C1B6F">
      <w:pPr>
        <w:ind w:firstLine="0"/>
      </w:pPr>
      <w:r w:rsidRPr="006F6581">
        <w:rPr>
          <w:i/>
        </w:rPr>
        <w:t>Idaho Operations Manual Section 200</w:t>
      </w:r>
      <w:r>
        <w:t>.</w:t>
      </w:r>
      <w:r w:rsidRPr="006F6581">
        <w:t xml:space="preserve"> October 2017.</w:t>
      </w:r>
      <w:r w:rsidR="003C1B6F">
        <w:t xml:space="preserve"> </w:t>
      </w:r>
      <w:hyperlink r:id="rId65" w:history="1">
        <w:r w:rsidRPr="00C53F02">
          <w:rPr>
            <w:rStyle w:val="Hyperlink"/>
          </w:rPr>
          <w:t>http://apps.itd.idaho.gov/apps/manuals/OperationsManual/OperationsManual.html</w:t>
        </w:r>
      </w:hyperlink>
      <w:r>
        <w:t xml:space="preserve"> </w:t>
      </w:r>
    </w:p>
    <w:p w14:paraId="289F4879" w14:textId="1A2EED11" w:rsidR="00D67D42" w:rsidRPr="00813F3B" w:rsidRDefault="00D67D42" w:rsidP="003C1B6F">
      <w:pPr>
        <w:pStyle w:val="NCHRPParagraph"/>
        <w:spacing w:before="240"/>
        <w:ind w:left="0" w:firstLine="0"/>
        <w:rPr>
          <w:rStyle w:val="Emphasis"/>
          <w:b/>
          <w:i w:val="0"/>
        </w:rPr>
      </w:pPr>
      <w:r w:rsidRPr="00813F3B">
        <w:rPr>
          <w:rStyle w:val="Emphasis"/>
          <w:b/>
          <w:i w:val="0"/>
        </w:rPr>
        <w:t>Illinois</w:t>
      </w:r>
      <w:r w:rsidR="009D7F25" w:rsidRPr="00813F3B">
        <w:rPr>
          <w:rStyle w:val="Emphasis"/>
          <w:b/>
          <w:i w:val="0"/>
        </w:rPr>
        <w:t xml:space="preserve"> Department of Transportation (IDOT)</w:t>
      </w:r>
    </w:p>
    <w:p w14:paraId="74936041" w14:textId="2DD80E4B" w:rsidR="006F6581" w:rsidRDefault="009D7F25" w:rsidP="003C1B6F">
      <w:pPr>
        <w:ind w:firstLine="0"/>
      </w:pPr>
      <w:r w:rsidRPr="009D7F25">
        <w:t xml:space="preserve">IDOT will only mow 15 feet of right of way beyond the edge of the roadway. Exceptions will be made in certain areas to preserve sightlines for motorists and to prevent the spread of invasive plant species. </w:t>
      </w:r>
    </w:p>
    <w:p w14:paraId="54A923A5" w14:textId="77777777" w:rsidR="003C1B6F" w:rsidRDefault="003C1B6F" w:rsidP="003C1B6F">
      <w:pPr>
        <w:ind w:firstLine="0"/>
      </w:pPr>
    </w:p>
    <w:p w14:paraId="15495FEC" w14:textId="65C2CECB" w:rsidR="009D7F25" w:rsidRPr="009D7F25" w:rsidRDefault="006F6581" w:rsidP="003C1B6F">
      <w:pPr>
        <w:ind w:firstLine="0"/>
      </w:pPr>
      <w:r w:rsidRPr="006F6581">
        <w:rPr>
          <w:i/>
        </w:rPr>
        <w:t>New IDOT Mowing Approach to Help Protect Monarch Butterfly, Pollinator Populations in Illinois</w:t>
      </w:r>
      <w:r w:rsidRPr="006F6581">
        <w:t xml:space="preserve">. May 15, 2017. </w:t>
      </w:r>
      <w:hyperlink r:id="rId66" w:history="1">
        <w:r w:rsidR="009D7F25" w:rsidRPr="00225BDF">
          <w:rPr>
            <w:rStyle w:val="Hyperlink"/>
          </w:rPr>
          <w:t>https://www2.illinois.gov/IISNews/14413-IDOT_Monarch_Butterfly_Release_.pdf</w:t>
        </w:r>
      </w:hyperlink>
      <w:r w:rsidR="009D7F25">
        <w:t xml:space="preserve"> </w:t>
      </w:r>
    </w:p>
    <w:p w14:paraId="01AC0CDF" w14:textId="1CC9540C" w:rsidR="00D67D42" w:rsidRPr="00813F3B" w:rsidRDefault="00D67D42" w:rsidP="003C1B6F">
      <w:pPr>
        <w:pStyle w:val="NCHRPParagraph"/>
        <w:spacing w:before="240"/>
        <w:ind w:left="0" w:firstLine="0"/>
        <w:rPr>
          <w:rStyle w:val="Emphasis"/>
          <w:b/>
          <w:i w:val="0"/>
        </w:rPr>
      </w:pPr>
      <w:r w:rsidRPr="00813F3B">
        <w:rPr>
          <w:rStyle w:val="Emphasis"/>
          <w:b/>
          <w:i w:val="0"/>
        </w:rPr>
        <w:t>Indiana</w:t>
      </w:r>
      <w:r w:rsidR="009D7F25" w:rsidRPr="00813F3B">
        <w:rPr>
          <w:rStyle w:val="Emphasis"/>
          <w:b/>
          <w:i w:val="0"/>
        </w:rPr>
        <w:t xml:space="preserve"> Department of </w:t>
      </w:r>
      <w:r w:rsidR="007A3744" w:rsidRPr="00813F3B">
        <w:rPr>
          <w:rStyle w:val="Emphasis"/>
          <w:b/>
          <w:i w:val="0"/>
        </w:rPr>
        <w:t>Transportation</w:t>
      </w:r>
      <w:r w:rsidR="009D7F25" w:rsidRPr="00813F3B">
        <w:rPr>
          <w:rStyle w:val="Emphasis"/>
          <w:b/>
          <w:i w:val="0"/>
        </w:rPr>
        <w:t xml:space="preserve"> (INDOT)</w:t>
      </w:r>
    </w:p>
    <w:p w14:paraId="4712599F" w14:textId="77777777" w:rsidR="001A6E90" w:rsidRDefault="001A6E90" w:rsidP="003C1B6F">
      <w:pPr>
        <w:ind w:firstLine="0"/>
      </w:pPr>
      <w:r>
        <w:t>INDOT employs a three-pronged approach to vegetation management:</w:t>
      </w:r>
    </w:p>
    <w:p w14:paraId="2604FC4F" w14:textId="4FB91EC1" w:rsidR="001A6E90" w:rsidRDefault="001A6E90" w:rsidP="009C4892">
      <w:pPr>
        <w:pStyle w:val="ListParagraph"/>
        <w:numPr>
          <w:ilvl w:val="0"/>
          <w:numId w:val="40"/>
        </w:numPr>
        <w:spacing w:before="240"/>
        <w:ind w:left="720"/>
      </w:pPr>
      <w:r>
        <w:t>Targeted Timing of Mowing Cycles</w:t>
      </w:r>
    </w:p>
    <w:p w14:paraId="28502A7B" w14:textId="41D3C1C2" w:rsidR="001A6E90" w:rsidRDefault="001A6E90" w:rsidP="009C4892">
      <w:pPr>
        <w:pStyle w:val="ListParagraph"/>
        <w:numPr>
          <w:ilvl w:val="0"/>
          <w:numId w:val="40"/>
        </w:numPr>
        <w:ind w:left="720"/>
      </w:pPr>
      <w:r>
        <w:t>Selective Herbicide Application</w:t>
      </w:r>
    </w:p>
    <w:p w14:paraId="72AA0A0E" w14:textId="18BA6F9B" w:rsidR="001A6E90" w:rsidRDefault="001A6E90" w:rsidP="009C4892">
      <w:pPr>
        <w:pStyle w:val="ListParagraph"/>
        <w:numPr>
          <w:ilvl w:val="0"/>
          <w:numId w:val="40"/>
        </w:numPr>
        <w:ind w:left="720"/>
      </w:pPr>
      <w:r>
        <w:t>Vegetation Management Zones</w:t>
      </w:r>
    </w:p>
    <w:p w14:paraId="43584308" w14:textId="49E1BC42" w:rsidR="001A6E90" w:rsidRPr="001A6E90" w:rsidRDefault="001A6E90" w:rsidP="00FE4CC6">
      <w:pPr>
        <w:pStyle w:val="NCHRPParagraph"/>
        <w:spacing w:before="240"/>
        <w:ind w:left="0"/>
      </w:pPr>
      <w:r w:rsidRPr="001A6E90">
        <w:t>INDOT crews closely monitor the growth of grass and vegetation and schedule mowing cycles based on geographic location and weather. Correctly timed mowing cycles slow the regrowth of grass and vegetation and reduce the need for additional mowing.</w:t>
      </w:r>
    </w:p>
    <w:p w14:paraId="50ADE564" w14:textId="079683D1" w:rsidR="00FE4CC6" w:rsidRDefault="00FE4CC6" w:rsidP="003C1B6F">
      <w:pPr>
        <w:spacing w:before="240"/>
      </w:pPr>
      <w:r w:rsidRPr="00FE4CC6">
        <w:t>INDOT schedules mowing cycles in order to maximize the effectiveness of each cycle and to minimize the number of cycles needed. Except in areas where mowing is performed to address driver sight distance and safety issues, the first mowing cycle takes place after seed heads develop – which is approximately mid-May in the southern part of the state and early June in the north. While this does result in tall grass in the late spring/early summer, it also requires only two mowing cycles. The alternative to allowing tall grass to develop would require additional mowing cycles at approximately $4 million per cycle.</w:t>
      </w:r>
    </w:p>
    <w:p w14:paraId="344B8AB8" w14:textId="6CAA2B12" w:rsidR="00FE4CC6" w:rsidRDefault="00FE4CC6" w:rsidP="003C1B6F">
      <w:pPr>
        <w:spacing w:before="240"/>
      </w:pPr>
      <w:r w:rsidRPr="00FE4CC6">
        <w:t>By limiting mowing to only the clear zone areas, native vegetation and wildflowers can thrive, providing food source and habitat for bees, butterflies, and other pollinators.</w:t>
      </w:r>
    </w:p>
    <w:p w14:paraId="157F5141" w14:textId="77777777" w:rsidR="00FE4CC6" w:rsidRDefault="00FE4CC6" w:rsidP="009D7F25"/>
    <w:p w14:paraId="1587A0D8" w14:textId="5833A781" w:rsidR="009D7F25" w:rsidRDefault="002372B4" w:rsidP="003C1B6F">
      <w:pPr>
        <w:ind w:firstLine="0"/>
      </w:pPr>
      <w:hyperlink r:id="rId67" w:history="1">
        <w:r w:rsidR="009D7F25" w:rsidRPr="00225BDF">
          <w:rPr>
            <w:rStyle w:val="Hyperlink"/>
          </w:rPr>
          <w:t>https://www.in.gov/indot/3262.htm</w:t>
        </w:r>
      </w:hyperlink>
      <w:r w:rsidR="009D7F25">
        <w:t xml:space="preserve">  </w:t>
      </w:r>
      <w:r w:rsidR="001A6E90">
        <w:t>Mowing &amp; Vegetation Management</w:t>
      </w:r>
    </w:p>
    <w:p w14:paraId="02BACFE7" w14:textId="15A47FC9" w:rsidR="009D7F25" w:rsidRDefault="002372B4" w:rsidP="003C1B6F">
      <w:pPr>
        <w:ind w:firstLine="0"/>
      </w:pPr>
      <w:hyperlink r:id="rId68" w:history="1">
        <w:r w:rsidR="009D7F25" w:rsidRPr="00225BDF">
          <w:rPr>
            <w:rStyle w:val="Hyperlink"/>
          </w:rPr>
          <w:t>https://www.in.gov/indot/files/Maintenance_MowingPolicy.pdf</w:t>
        </w:r>
      </w:hyperlink>
      <w:r w:rsidR="009D7F25">
        <w:t xml:space="preserve"> </w:t>
      </w:r>
    </w:p>
    <w:p w14:paraId="62C6F917" w14:textId="728C57C4" w:rsidR="008B6CC0" w:rsidRDefault="008B6CC0" w:rsidP="003C1B6F">
      <w:pPr>
        <w:ind w:firstLine="0"/>
      </w:pPr>
    </w:p>
    <w:p w14:paraId="0D0FDBEA" w14:textId="3D1F8AF1" w:rsidR="008B6CC0" w:rsidRDefault="008B6CC0" w:rsidP="008B6CC0">
      <w:pPr>
        <w:ind w:firstLine="0"/>
      </w:pPr>
      <w:r>
        <w:t>INDOT’s Vegetation Management program has increased native habitat while reducing the cost of maintaining roadway rights-of-way</w:t>
      </w:r>
      <w:r w:rsidR="009D4F0E">
        <w:t xml:space="preserve">. </w:t>
      </w:r>
    </w:p>
    <w:p w14:paraId="7E222513" w14:textId="77777777" w:rsidR="009D4F0E" w:rsidRDefault="009D4F0E" w:rsidP="008B6CC0">
      <w:pPr>
        <w:ind w:firstLine="0"/>
      </w:pPr>
    </w:p>
    <w:p w14:paraId="46ABD59F" w14:textId="60E067E9" w:rsidR="009D4F0E" w:rsidRDefault="009D4F0E" w:rsidP="009D4F0E">
      <w:r>
        <w:t xml:space="preserve">Over the past three decades, INDOT, recognizing the need to promote native habitat and control invasive species, has studied ways to control weeds and increase native species along roadsides. In addition to these decade-long studies, INDOT recently conducted more intensive </w:t>
      </w:r>
      <w:r>
        <w:lastRenderedPageBreak/>
        <w:t>studies, leading to new vegetation management practices that have demonstrated habitat improvement benefits and cost savings.</w:t>
      </w:r>
    </w:p>
    <w:p w14:paraId="1BFF3F12" w14:textId="77777777" w:rsidR="009D4F0E" w:rsidRDefault="009D4F0E" w:rsidP="009D4F0E"/>
    <w:p w14:paraId="263342C4" w14:textId="0565AF08" w:rsidR="009D4F0E" w:rsidRDefault="009D4F0E" w:rsidP="009D4F0E">
      <w:r>
        <w:t>As a result, INDOT last year adopted a vegetation management policy that includes reduced mowing and selective herbicide use to control invasive and noxious weeds that suppress native plants. Native plants are essential to ecosystem health and habitat for wildlife, including many species of pollinators. Noxious weeds include invasive plants that injure agricultural crops, natural habitats or ecosystems.</w:t>
      </w:r>
    </w:p>
    <w:p w14:paraId="28F86D18" w14:textId="77777777" w:rsidR="009D4F0E" w:rsidRDefault="009D4F0E" w:rsidP="009D4F0E"/>
    <w:p w14:paraId="36CB9C5C" w14:textId="6EFFBDEA" w:rsidR="008B6CC0" w:rsidRDefault="009D4F0E" w:rsidP="009D4F0E">
      <w:r>
        <w:t>For example, black swallowwort is a threat to milkweed species, which monarch butterflies need to reproduce. Invasive species, such as Canada thistle, also out-compete many native plants that support pollinators, including monarch butterflies and honeybees.</w:t>
      </w:r>
    </w:p>
    <w:p w14:paraId="6425A275" w14:textId="77777777" w:rsidR="009D4F0E" w:rsidRDefault="009D4F0E" w:rsidP="009D4F0E">
      <w:pPr>
        <w:ind w:firstLine="0"/>
      </w:pPr>
    </w:p>
    <w:p w14:paraId="2D75EDF5" w14:textId="5FCB5C43" w:rsidR="008B6CC0" w:rsidRPr="008B6CC0" w:rsidRDefault="008B6CC0" w:rsidP="008B6CC0">
      <w:pPr>
        <w:ind w:firstLine="0"/>
      </w:pPr>
      <w:r w:rsidRPr="009C4892">
        <w:rPr>
          <w:i/>
        </w:rPr>
        <w:t>INDOT’s Vegetation Management Program Recognized as Bee Friendly</w:t>
      </w:r>
      <w:r>
        <w:t xml:space="preserve">. </w:t>
      </w:r>
      <w:r w:rsidRPr="008B6CC0">
        <w:t>Inside INDOT – June 2015</w:t>
      </w:r>
      <w:r>
        <w:t xml:space="preserve">. </w:t>
      </w:r>
      <w:hyperlink r:id="rId69" w:history="1">
        <w:r w:rsidRPr="00CB451B">
          <w:rPr>
            <w:rStyle w:val="Hyperlink"/>
          </w:rPr>
          <w:t>https://www.in.gov/indot/files/INDOT_and_POLLINATOR-F1.pdf</w:t>
        </w:r>
      </w:hyperlink>
      <w:r>
        <w:t xml:space="preserve"> </w:t>
      </w:r>
    </w:p>
    <w:p w14:paraId="4076825B" w14:textId="3A65BD4B" w:rsidR="00D67D42" w:rsidRPr="00813F3B" w:rsidRDefault="00D67D42" w:rsidP="003C1B6F">
      <w:pPr>
        <w:pStyle w:val="NCHRPParagraph"/>
        <w:spacing w:before="240"/>
        <w:ind w:left="0" w:firstLine="0"/>
        <w:rPr>
          <w:rStyle w:val="Emphasis"/>
          <w:b/>
          <w:i w:val="0"/>
        </w:rPr>
      </w:pPr>
      <w:r w:rsidRPr="00813F3B">
        <w:rPr>
          <w:rStyle w:val="Emphasis"/>
          <w:b/>
          <w:i w:val="0"/>
        </w:rPr>
        <w:t>Iowa</w:t>
      </w:r>
      <w:r w:rsidR="009D7F25" w:rsidRPr="00813F3B">
        <w:rPr>
          <w:rStyle w:val="Emphasis"/>
          <w:b/>
          <w:i w:val="0"/>
        </w:rPr>
        <w:t xml:space="preserve"> Department of Transportation (I</w:t>
      </w:r>
      <w:r w:rsidR="00FE4CC6" w:rsidRPr="00813F3B">
        <w:rPr>
          <w:rStyle w:val="Emphasis"/>
          <w:b/>
          <w:i w:val="0"/>
        </w:rPr>
        <w:t>owa</w:t>
      </w:r>
      <w:r w:rsidR="009D7F25" w:rsidRPr="00813F3B">
        <w:rPr>
          <w:rStyle w:val="Emphasis"/>
          <w:b/>
          <w:i w:val="0"/>
        </w:rPr>
        <w:t>DOT)</w:t>
      </w:r>
    </w:p>
    <w:p w14:paraId="6FDA71F5" w14:textId="68D285C6" w:rsidR="009D7F25" w:rsidRDefault="009D7F25" w:rsidP="003C1B6F">
      <w:pPr>
        <w:ind w:firstLine="0"/>
      </w:pPr>
      <w:r>
        <w:t>In 1988, the Iowa Legislature established the Living Roadway Trust Fund (LRTF)</w:t>
      </w:r>
      <w:r w:rsidR="00FE4CC6">
        <w:t>.</w:t>
      </w:r>
      <w:r>
        <w:t xml:space="preserve"> </w:t>
      </w:r>
      <w:r w:rsidR="00FE4CC6">
        <w:t>The IowaDOT</w:t>
      </w:r>
      <w:r>
        <w:t xml:space="preserve"> administers this fund, including an annual, competitive grant program that provides funding for IRVM activities to eligible cities, counties, and applicants with statewide impact. In doing so, the Iowa DOT and its partners promote and educate the public about the need for an integrated approach to managing the vegetation along Iowa's roadsides. This approach ensures that roadside vegetation is preserved, planted, and maintained to be safe; visually interesting; ecologically integrated; and useful for many purposes.</w:t>
      </w:r>
    </w:p>
    <w:p w14:paraId="269BE2A3" w14:textId="6B42F167" w:rsidR="009D7F25" w:rsidRDefault="009D7F25" w:rsidP="003C1B6F">
      <w:pPr>
        <w:spacing w:before="240"/>
        <w:ind w:firstLine="0"/>
      </w:pPr>
      <w:r>
        <w:t xml:space="preserve">Iowa Living Roadway Trust </w:t>
      </w:r>
      <w:r w:rsidR="007A3744">
        <w:t>F</w:t>
      </w:r>
      <w:r>
        <w:t xml:space="preserve">und. IRVM Plan Outline for Counties and </w:t>
      </w:r>
      <w:r w:rsidR="007A3744">
        <w:t>C</w:t>
      </w:r>
      <w:r>
        <w:t>ities. 2016</w:t>
      </w:r>
      <w:r w:rsidR="003C1B6F">
        <w:t xml:space="preserve">. </w:t>
      </w:r>
      <w:hyperlink r:id="rId70" w:history="1">
        <w:r w:rsidRPr="00225BDF">
          <w:rPr>
            <w:rStyle w:val="Hyperlink"/>
          </w:rPr>
          <w:t>https://iowadot.gov/lrtf/docs/2016PlanRequirements.pdf</w:t>
        </w:r>
      </w:hyperlink>
      <w:r>
        <w:t xml:space="preserve">  </w:t>
      </w:r>
      <w:r>
        <w:tab/>
      </w:r>
    </w:p>
    <w:p w14:paraId="0106500A" w14:textId="11F52121" w:rsidR="00583777" w:rsidRDefault="00583777" w:rsidP="00583777">
      <w:pPr>
        <w:spacing w:before="240"/>
      </w:pPr>
      <w:r>
        <w:t>The DOT is in the process of replanting all the roadsides on state primary highways to native grasses and wildflowers.</w:t>
      </w:r>
      <w:r w:rsidRPr="00583777">
        <w:t xml:space="preserve"> </w:t>
      </w:r>
      <w:r>
        <w:t>The DOT believes the native vegetation, once established, will provide sufficient benefits and reduced maintenance costs to warrant replacing the existing vegetation. IowsDOT promotes the use of native vegetation to:</w:t>
      </w:r>
    </w:p>
    <w:p w14:paraId="695C6601" w14:textId="0B1D0049" w:rsidR="00583777" w:rsidRDefault="00583777" w:rsidP="009C4892">
      <w:pPr>
        <w:pStyle w:val="ListParagraph"/>
        <w:numPr>
          <w:ilvl w:val="0"/>
          <w:numId w:val="41"/>
        </w:numPr>
        <w:spacing w:before="240"/>
        <w:ind w:left="720"/>
      </w:pPr>
      <w:r>
        <w:t>Improve habitat for birds, butterflies, skippers and other wildlife.</w:t>
      </w:r>
    </w:p>
    <w:p w14:paraId="0B61A184" w14:textId="0A1B8A90" w:rsidR="00583777" w:rsidRDefault="00583777" w:rsidP="009C4892">
      <w:pPr>
        <w:pStyle w:val="ListParagraph"/>
        <w:numPr>
          <w:ilvl w:val="0"/>
          <w:numId w:val="41"/>
        </w:numPr>
        <w:ind w:left="720"/>
      </w:pPr>
      <w:r>
        <w:t xml:space="preserve">Enhance motorist safety by reduced blowing snow  because many native species remain standing in the winter, breaking up the snow’s reflective surface </w:t>
      </w:r>
    </w:p>
    <w:p w14:paraId="432D4F1E" w14:textId="403B74D8" w:rsidR="00583777" w:rsidRDefault="00583777" w:rsidP="009C4892">
      <w:pPr>
        <w:pStyle w:val="ListParagraph"/>
        <w:numPr>
          <w:ilvl w:val="0"/>
          <w:numId w:val="41"/>
        </w:numPr>
        <w:ind w:left="720"/>
      </w:pPr>
      <w:r>
        <w:t xml:space="preserve">Create greater visual stimulation for drivers from variation in colors, sizes and textures, which helps reduce sleepiness from “highway hypnosis.” </w:t>
      </w:r>
    </w:p>
    <w:p w14:paraId="3C5088B8" w14:textId="5F0B5255" w:rsidR="00583777" w:rsidRDefault="00583777" w:rsidP="009C4892">
      <w:pPr>
        <w:pStyle w:val="ListParagraph"/>
        <w:numPr>
          <w:ilvl w:val="0"/>
          <w:numId w:val="41"/>
        </w:numPr>
        <w:ind w:left="720"/>
      </w:pPr>
      <w:r>
        <w:t xml:space="preserve">Reduce long-term maintenance costs due to less need for fertilizing, mowing and spraying. </w:t>
      </w:r>
    </w:p>
    <w:p w14:paraId="506268F6" w14:textId="77E603BA" w:rsidR="00583777" w:rsidRDefault="00583777" w:rsidP="00583777"/>
    <w:p w14:paraId="4E2A010A" w14:textId="70D46A47" w:rsidR="00583777" w:rsidRDefault="00583777" w:rsidP="00583777">
      <w:r>
        <w:t>On each revegetation project, the DOT is using anywhere from three to 10 grass species, mixed with a variety of forb species. Each project will have seed mixes designed specifically for the conditions of that project. For the first two years these roadsides will be mowed periodically to reduce weed competition, promote germination and develop deeper root systems for healthier vegetation. After the third year of planting, minimal maintenance should be required.</w:t>
      </w:r>
    </w:p>
    <w:p w14:paraId="1FFE0687" w14:textId="57341E06" w:rsidR="00D16A83" w:rsidRDefault="00D16A83" w:rsidP="00583777"/>
    <w:p w14:paraId="0570AAD1" w14:textId="308A7927" w:rsidR="00D16A83" w:rsidRDefault="00D16A83" w:rsidP="003C1B6F">
      <w:pPr>
        <w:ind w:firstLine="0"/>
      </w:pPr>
      <w:r>
        <w:lastRenderedPageBreak/>
        <w:t xml:space="preserve">Iowa DOT. </w:t>
      </w:r>
      <w:r w:rsidRPr="00D16A83">
        <w:rPr>
          <w:i/>
        </w:rPr>
        <w:t>Roadside Vegetation Q&amp;A</w:t>
      </w:r>
      <w:r>
        <w:t xml:space="preserve">. </w:t>
      </w:r>
      <w:hyperlink r:id="rId71" w:history="1">
        <w:r w:rsidRPr="002E6106">
          <w:rPr>
            <w:rStyle w:val="Hyperlink"/>
          </w:rPr>
          <w:t>https://www.iowadot.gov/pdf_files/roadside_vegetation_q_and_a.pdf</w:t>
        </w:r>
      </w:hyperlink>
      <w:r>
        <w:t xml:space="preserve"> </w:t>
      </w:r>
    </w:p>
    <w:p w14:paraId="1D73B182" w14:textId="4A582E60" w:rsidR="00D67D42" w:rsidRPr="00813F3B" w:rsidRDefault="00D67D42" w:rsidP="003C1B6F">
      <w:pPr>
        <w:pStyle w:val="NCHRPParagraph"/>
        <w:spacing w:before="240"/>
        <w:ind w:left="0" w:firstLine="0"/>
        <w:rPr>
          <w:rStyle w:val="Emphasis"/>
          <w:b/>
          <w:i w:val="0"/>
        </w:rPr>
      </w:pPr>
      <w:r w:rsidRPr="00813F3B">
        <w:rPr>
          <w:rStyle w:val="Emphasis"/>
          <w:b/>
          <w:i w:val="0"/>
        </w:rPr>
        <w:t>Kansas</w:t>
      </w:r>
      <w:r w:rsidR="009D7F25" w:rsidRPr="00813F3B">
        <w:rPr>
          <w:rStyle w:val="Emphasis"/>
          <w:b/>
          <w:i w:val="0"/>
        </w:rPr>
        <w:t xml:space="preserve"> Department of Transportation (KDOT)</w:t>
      </w:r>
    </w:p>
    <w:p w14:paraId="543D310D" w14:textId="0238784E" w:rsidR="009D7F25" w:rsidRDefault="007A3744" w:rsidP="003C1B6F">
      <w:pPr>
        <w:spacing w:after="240"/>
        <w:ind w:firstLine="0"/>
      </w:pPr>
      <w:r>
        <w:t xml:space="preserve">The KDOT </w:t>
      </w:r>
      <w:r w:rsidRPr="007A3744">
        <w:t xml:space="preserve">Roadside Management Program </w:t>
      </w:r>
      <w:r w:rsidR="009D7F25">
        <w:t xml:space="preserve">has </w:t>
      </w:r>
      <w:r>
        <w:t>s</w:t>
      </w:r>
      <w:r w:rsidR="009D7F25">
        <w:t xml:space="preserve">ome of the major benefits </w:t>
      </w:r>
      <w:r>
        <w:t>that</w:t>
      </w:r>
      <w:r w:rsidR="009D7F25">
        <w:t xml:space="preserve"> include:</w:t>
      </w:r>
    </w:p>
    <w:p w14:paraId="33F7E4B4" w14:textId="4C51D407" w:rsidR="009D7F25" w:rsidRDefault="009D7F25" w:rsidP="009C4892">
      <w:pPr>
        <w:pStyle w:val="ListParagraph"/>
        <w:numPr>
          <w:ilvl w:val="0"/>
          <w:numId w:val="29"/>
        </w:numPr>
        <w:ind w:left="720"/>
      </w:pPr>
      <w:r>
        <w:t>Fewer accidents by KDOT mowers on dangerous slopes</w:t>
      </w:r>
      <w:r w:rsidR="007A3744">
        <w:t>.</w:t>
      </w:r>
    </w:p>
    <w:p w14:paraId="7DD00F58" w14:textId="1EC8E761" w:rsidR="009D7F25" w:rsidRDefault="009D7F25" w:rsidP="009C4892">
      <w:pPr>
        <w:pStyle w:val="ListParagraph"/>
        <w:numPr>
          <w:ilvl w:val="0"/>
          <w:numId w:val="29"/>
        </w:numPr>
        <w:ind w:left="720"/>
      </w:pPr>
      <w:r>
        <w:t>Reduced mowing saves money for tax payers and KDOT</w:t>
      </w:r>
      <w:r w:rsidR="007A3744">
        <w:t>.</w:t>
      </w:r>
    </w:p>
    <w:p w14:paraId="31E98CB2" w14:textId="110513BE" w:rsidR="009D7F25" w:rsidRDefault="009D7F25" w:rsidP="009C4892">
      <w:pPr>
        <w:pStyle w:val="ListParagraph"/>
        <w:numPr>
          <w:ilvl w:val="0"/>
          <w:numId w:val="29"/>
        </w:numPr>
        <w:ind w:left="720"/>
      </w:pPr>
      <w:r>
        <w:t>Pleasing roadside appearance</w:t>
      </w:r>
      <w:r w:rsidR="007A3744">
        <w:t>.</w:t>
      </w:r>
    </w:p>
    <w:p w14:paraId="67C74787" w14:textId="445E3F57" w:rsidR="009D7F25" w:rsidRDefault="009D7F25" w:rsidP="009C4892">
      <w:pPr>
        <w:pStyle w:val="ListParagraph"/>
        <w:numPr>
          <w:ilvl w:val="0"/>
          <w:numId w:val="29"/>
        </w:numPr>
        <w:ind w:left="720"/>
      </w:pPr>
      <w:r>
        <w:t>Less erosion of roadsides</w:t>
      </w:r>
      <w:r w:rsidR="007A3744">
        <w:t>.</w:t>
      </w:r>
    </w:p>
    <w:p w14:paraId="630FEF17" w14:textId="780C56EE" w:rsidR="009D7F25" w:rsidRDefault="009D7F25" w:rsidP="009C4892">
      <w:pPr>
        <w:pStyle w:val="ListParagraph"/>
        <w:numPr>
          <w:ilvl w:val="0"/>
          <w:numId w:val="29"/>
        </w:numPr>
        <w:ind w:left="720"/>
      </w:pPr>
      <w:r>
        <w:t>Restricts growth of unwanted vegetation</w:t>
      </w:r>
      <w:r w:rsidR="007A3744">
        <w:t>.</w:t>
      </w:r>
    </w:p>
    <w:p w14:paraId="75543884" w14:textId="3A00996A" w:rsidR="009D7F25" w:rsidRDefault="009D7F25" w:rsidP="009C4892">
      <w:pPr>
        <w:pStyle w:val="ListParagraph"/>
        <w:numPr>
          <w:ilvl w:val="0"/>
          <w:numId w:val="29"/>
        </w:numPr>
        <w:ind w:left="720"/>
      </w:pPr>
      <w:r>
        <w:t>Provides cover for small wildlife</w:t>
      </w:r>
      <w:r w:rsidR="007A3744">
        <w:t>.</w:t>
      </w:r>
    </w:p>
    <w:p w14:paraId="692EC42C" w14:textId="00B85273" w:rsidR="009D7F25" w:rsidRDefault="009D7F25" w:rsidP="007A3744">
      <w:pPr>
        <w:spacing w:before="240"/>
      </w:pPr>
      <w:r>
        <w:t>KDOT spends approximately 6.7 million dollars annually on mowing</w:t>
      </w:r>
      <w:r w:rsidR="007A3744">
        <w:t xml:space="preserve"> for</w:t>
      </w:r>
      <w:r>
        <w:t xml:space="preserve"> safety, vegetation control, improved drainage, and aesthetic reasons.</w:t>
      </w:r>
      <w:r w:rsidR="007A3744">
        <w:t xml:space="preserve"> </w:t>
      </w:r>
      <w:r w:rsidR="00420802">
        <w:t>T</w:t>
      </w:r>
      <w:r>
        <w:t>hese areas left unmown for wildflower growth and wildlife cover may concern adjacent landowners. KDOT makes an effort to keep these areas free of unwanted vegetation. Landowners are allowed to mow the right-of-way in front of their property to be consistent with how they maintain the rest of their front yard. They are asked to use caution when mowing close to the edge of the highway and keep the safety of them-selves and the traveling public in mind at all times. Landscape improvements may be allowed on highway right-of-way by adjacent landowners by obtaining a permit from any local KDOT office.</w:t>
      </w:r>
      <w:r>
        <w:tab/>
      </w:r>
    </w:p>
    <w:p w14:paraId="4E884AFA" w14:textId="77777777" w:rsidR="003C1B6F" w:rsidRDefault="003C1B6F" w:rsidP="009D7F25"/>
    <w:p w14:paraId="1D2E88A3" w14:textId="76F92188" w:rsidR="009D7F25" w:rsidRDefault="009D7F25" w:rsidP="009D7F25">
      <w:r>
        <w:t>The savings from this roadside management program allow more time and money to be spent on state highways and bridges. Farmers and adjacent landowners are able to harvest hay from the roadsides at no cost. Any person, firm or corporation wanting to mow or bale hay will need to submit a permit application to the KDOT office in their area. Permits are good for one year, or a specific haying season. Permit forms are available from any KDOT office. Adjacent landowners will be given first priority if they apply for a permit by March 31 of a given year.</w:t>
      </w:r>
    </w:p>
    <w:p w14:paraId="1B72B171" w14:textId="77777777" w:rsidR="003C1B6F" w:rsidRDefault="003C1B6F" w:rsidP="007A3744">
      <w:pPr>
        <w:rPr>
          <w:i/>
        </w:rPr>
      </w:pPr>
    </w:p>
    <w:p w14:paraId="5F767E68" w14:textId="4D807D75" w:rsidR="007A3744" w:rsidRDefault="007A3744" w:rsidP="003C1B6F">
      <w:pPr>
        <w:ind w:firstLine="0"/>
      </w:pPr>
      <w:r w:rsidRPr="007A3744">
        <w:rPr>
          <w:i/>
        </w:rPr>
        <w:t>Roadside Management Program</w:t>
      </w:r>
      <w:r w:rsidRPr="007A3744">
        <w:t>.</w:t>
      </w:r>
      <w:r w:rsidR="003C1B6F">
        <w:t xml:space="preserve"> </w:t>
      </w:r>
      <w:hyperlink r:id="rId72" w:history="1">
        <w:r w:rsidR="007E2E49" w:rsidRPr="002E6106">
          <w:rPr>
            <w:rStyle w:val="Hyperlink"/>
          </w:rPr>
          <w:t>https://www.ksdot.org/bureaus/burmaint/connections/roadside/Roadside.asp</w:t>
        </w:r>
      </w:hyperlink>
      <w:r w:rsidR="007E2E49">
        <w:t xml:space="preserve"> </w:t>
      </w:r>
      <w:r>
        <w:t xml:space="preserve"> </w:t>
      </w:r>
    </w:p>
    <w:p w14:paraId="7423BD94" w14:textId="77777777" w:rsidR="007A3744" w:rsidRDefault="007A3744" w:rsidP="00420802"/>
    <w:p w14:paraId="3E11BE98" w14:textId="2278BAD2" w:rsidR="00420802" w:rsidRDefault="00420802" w:rsidP="00420802">
      <w:r>
        <w:t>KDOT has implemented a new, environmentally sensitive mowing policy as part of its roadway maintenance program. The policy encourages planting of native grasses and wildflowers along roadsides, and designates mowing heights and times to ensure vegetation is mowed on a schedule to enhance plant growth and protect wildlife habitat. KDOT also has agreed to abstain from mowing on high-ozone alert days. KDOT coordinates its roadside management program with the Department of Wildlife and Parks, the Natural Resource Conservation Service, and conservation groups.</w:t>
      </w:r>
    </w:p>
    <w:p w14:paraId="1FB17976" w14:textId="77777777" w:rsidR="003C1B6F" w:rsidRDefault="003C1B6F" w:rsidP="00420802"/>
    <w:p w14:paraId="07FD44F7" w14:textId="281744A7" w:rsidR="00A91E12" w:rsidRDefault="007A3744" w:rsidP="003C1B6F">
      <w:pPr>
        <w:ind w:firstLine="0"/>
      </w:pPr>
      <w:r w:rsidRPr="007A3744">
        <w:t xml:space="preserve">Appendix C — </w:t>
      </w:r>
      <w:r w:rsidRPr="007A3744">
        <w:rPr>
          <w:i/>
        </w:rPr>
        <w:t xml:space="preserve">Kansas Long Range Transportation Plan New SAFETEA-LU Planning Provisions </w:t>
      </w:r>
      <w:hyperlink r:id="rId73" w:history="1">
        <w:r w:rsidRPr="00C53F02">
          <w:rPr>
            <w:rStyle w:val="Hyperlink"/>
          </w:rPr>
          <w:t>https://www.ksdot.org/Assets/wwwksdotorg/LRTP2008/pdf/Appendix_C%20_FINAL.pdf</w:t>
        </w:r>
      </w:hyperlink>
      <w:r>
        <w:t xml:space="preserve"> </w:t>
      </w:r>
      <w:r w:rsidRPr="007A3744">
        <w:t xml:space="preserve">  </w:t>
      </w:r>
    </w:p>
    <w:p w14:paraId="49C9A629" w14:textId="0B8D0D87" w:rsidR="00420802" w:rsidRDefault="00A91E12" w:rsidP="00420802">
      <w:r>
        <w:t xml:space="preserve"> </w:t>
      </w:r>
      <w:r w:rsidR="00420802">
        <w:t xml:space="preserve"> </w:t>
      </w:r>
    </w:p>
    <w:p w14:paraId="1A5CD5FD" w14:textId="77777777" w:rsidR="007A3744" w:rsidRDefault="00420802" w:rsidP="009C4892">
      <w:pPr>
        <w:pStyle w:val="ListParagraph"/>
        <w:numPr>
          <w:ilvl w:val="0"/>
          <w:numId w:val="32"/>
        </w:numPr>
        <w:ind w:left="720"/>
      </w:pPr>
      <w:r>
        <w:t>Spot spraying of herbicides rather than broadly applying chemicals.</w:t>
      </w:r>
      <w:r w:rsidR="007A3744">
        <w:t xml:space="preserve"> </w:t>
      </w:r>
    </w:p>
    <w:p w14:paraId="5CDED645" w14:textId="77777777" w:rsidR="007A3744" w:rsidRDefault="00420802" w:rsidP="009C4892">
      <w:pPr>
        <w:pStyle w:val="ListParagraph"/>
        <w:numPr>
          <w:ilvl w:val="0"/>
          <w:numId w:val="32"/>
        </w:numPr>
        <w:ind w:left="720"/>
      </w:pPr>
      <w:r>
        <w:lastRenderedPageBreak/>
        <w:t>Reduced mowing, driven in part by earlier agency decisions to cut fuel costs.</w:t>
      </w:r>
      <w:r w:rsidR="007A3744">
        <w:t xml:space="preserve"> </w:t>
      </w:r>
    </w:p>
    <w:p w14:paraId="69498461" w14:textId="77777777" w:rsidR="007A3744" w:rsidRDefault="00420802" w:rsidP="009C4892">
      <w:pPr>
        <w:pStyle w:val="ListParagraph"/>
        <w:numPr>
          <w:ilvl w:val="0"/>
          <w:numId w:val="32"/>
        </w:numPr>
        <w:ind w:left="720"/>
      </w:pPr>
      <w:r>
        <w:t>Fence-to-fence mow-outs are done only once every four years and timed so the mowing does</w:t>
      </w:r>
      <w:r w:rsidR="007A3744">
        <w:t xml:space="preserve"> not</w:t>
      </w:r>
      <w:r>
        <w:t xml:space="preserve"> interfere with late fall wildflower seed propagation. </w:t>
      </w:r>
    </w:p>
    <w:p w14:paraId="2624EC76" w14:textId="0150822D" w:rsidR="00420802" w:rsidRDefault="007A3744" w:rsidP="009C4892">
      <w:pPr>
        <w:pStyle w:val="ListParagraph"/>
        <w:numPr>
          <w:ilvl w:val="0"/>
          <w:numId w:val="32"/>
        </w:numPr>
        <w:ind w:left="720"/>
      </w:pPr>
      <w:r>
        <w:t>M</w:t>
      </w:r>
      <w:r w:rsidR="00420802">
        <w:t>owers will make only one pass on shoulders and will let the grass grow to 12 inches before cutting.</w:t>
      </w:r>
    </w:p>
    <w:p w14:paraId="32FC3C4F" w14:textId="77777777" w:rsidR="007A3744" w:rsidRDefault="007A3744" w:rsidP="007A3744">
      <w:pPr>
        <w:ind w:firstLine="0"/>
      </w:pPr>
    </w:p>
    <w:p w14:paraId="6BE6062B" w14:textId="76EB111B" w:rsidR="007A3744" w:rsidRPr="007A3744" w:rsidRDefault="007A3744" w:rsidP="007A3744">
      <w:pPr>
        <w:ind w:firstLine="0"/>
      </w:pPr>
      <w:r w:rsidRPr="007A3744">
        <w:t xml:space="preserve">Kansas DOT. 2010 </w:t>
      </w:r>
      <w:r w:rsidRPr="007A3744">
        <w:rPr>
          <w:i/>
        </w:rPr>
        <w:t>Decade Report</w:t>
      </w:r>
      <w:r w:rsidRPr="007A3744">
        <w:t xml:space="preserve">. </w:t>
      </w:r>
      <w:hyperlink r:id="rId74" w:history="1">
        <w:r w:rsidRPr="00C53F02">
          <w:rPr>
            <w:rStyle w:val="Hyperlink"/>
          </w:rPr>
          <w:t>https://www.ksdot.org/PDF_Files/FINALKDOTREPORT.PDF</w:t>
        </w:r>
      </w:hyperlink>
      <w:r>
        <w:t xml:space="preserve">. </w:t>
      </w:r>
    </w:p>
    <w:p w14:paraId="7A6D878A" w14:textId="3D1A9C6C" w:rsidR="00D67D42" w:rsidRPr="00813F3B" w:rsidRDefault="00D67D42" w:rsidP="003C1B6F">
      <w:pPr>
        <w:pStyle w:val="NCHRPParagraph"/>
        <w:spacing w:before="240"/>
        <w:ind w:left="0" w:firstLine="0"/>
        <w:rPr>
          <w:rStyle w:val="Emphasis"/>
          <w:b/>
          <w:i w:val="0"/>
        </w:rPr>
      </w:pPr>
      <w:r w:rsidRPr="00813F3B">
        <w:rPr>
          <w:rStyle w:val="Emphasis"/>
          <w:b/>
          <w:i w:val="0"/>
        </w:rPr>
        <w:t>Kentucky</w:t>
      </w:r>
      <w:r w:rsidR="009D7F25" w:rsidRPr="00813F3B">
        <w:rPr>
          <w:rStyle w:val="Emphasis"/>
          <w:b/>
          <w:i w:val="0"/>
        </w:rPr>
        <w:t xml:space="preserve"> Transportation Cabinet (KYTC)</w:t>
      </w:r>
    </w:p>
    <w:p w14:paraId="47F5BEEE" w14:textId="056C2FE8" w:rsidR="009D4F0E" w:rsidRPr="009D4F0E" w:rsidRDefault="009D4F0E" w:rsidP="00063179">
      <w:pPr>
        <w:pStyle w:val="NCHRPParagraph"/>
        <w:spacing w:before="240"/>
        <w:ind w:left="0" w:firstLine="0"/>
        <w:rPr>
          <w:rFonts w:cstheme="minorBidi"/>
          <w:color w:val="auto"/>
          <w:szCs w:val="22"/>
        </w:rPr>
      </w:pPr>
      <w:r w:rsidRPr="009D4F0E">
        <w:rPr>
          <w:rFonts w:cstheme="minorBidi"/>
          <w:color w:val="auto"/>
          <w:szCs w:val="22"/>
        </w:rPr>
        <w:t>The Kentucky Transportation Cabinet has approximately 200,000 acres of right-of-way.</w:t>
      </w:r>
      <w:r w:rsidR="00063179">
        <w:rPr>
          <w:rFonts w:cstheme="minorBidi"/>
          <w:color w:val="auto"/>
          <w:szCs w:val="22"/>
        </w:rPr>
        <w:t xml:space="preserve"> </w:t>
      </w:r>
      <w:r w:rsidRPr="009D4F0E">
        <w:rPr>
          <w:rFonts w:cstheme="minorBidi"/>
          <w:color w:val="auto"/>
          <w:szCs w:val="22"/>
        </w:rPr>
        <w:t>Of that, it maintains about 100,000 acres with mowing, spraying, re-seeding, etc.</w:t>
      </w:r>
    </w:p>
    <w:p w14:paraId="2ACAEB44" w14:textId="7622B2A9" w:rsidR="00063179" w:rsidRDefault="009D4F0E" w:rsidP="00815273">
      <w:pPr>
        <w:pStyle w:val="NCHRPParagraph"/>
        <w:numPr>
          <w:ilvl w:val="0"/>
          <w:numId w:val="52"/>
        </w:numPr>
        <w:spacing w:before="240"/>
        <w:rPr>
          <w:rFonts w:cstheme="minorBidi"/>
          <w:color w:val="auto"/>
          <w:szCs w:val="22"/>
        </w:rPr>
      </w:pPr>
      <w:r w:rsidRPr="009D4F0E">
        <w:rPr>
          <w:rFonts w:cstheme="minorBidi"/>
          <w:color w:val="auto"/>
          <w:szCs w:val="22"/>
        </w:rPr>
        <w:t>Overall, for its Pollinator Protection Zones, the Kentucky Transportation Cabinet has</w:t>
      </w:r>
      <w:r w:rsidR="00063179">
        <w:rPr>
          <w:rFonts w:cstheme="minorBidi"/>
          <w:color w:val="auto"/>
          <w:szCs w:val="22"/>
        </w:rPr>
        <w:t xml:space="preserve"> </w:t>
      </w:r>
      <w:r w:rsidRPr="009D4F0E">
        <w:rPr>
          <w:rFonts w:cstheme="minorBidi"/>
          <w:color w:val="auto"/>
          <w:szCs w:val="22"/>
        </w:rPr>
        <w:t>35 sites in 10 of 12 districts across the state for a total of 71 acres.</w:t>
      </w:r>
      <w:r w:rsidR="00063179">
        <w:rPr>
          <w:rFonts w:cstheme="minorBidi"/>
          <w:color w:val="auto"/>
          <w:szCs w:val="22"/>
        </w:rPr>
        <w:t xml:space="preserve"> </w:t>
      </w:r>
    </w:p>
    <w:p w14:paraId="79099310" w14:textId="0ED1C824" w:rsidR="00063179" w:rsidRDefault="009D4F0E" w:rsidP="00815273">
      <w:pPr>
        <w:pStyle w:val="NCHRPParagraph"/>
        <w:numPr>
          <w:ilvl w:val="0"/>
          <w:numId w:val="52"/>
        </w:numPr>
        <w:rPr>
          <w:rFonts w:cstheme="minorBidi"/>
          <w:color w:val="auto"/>
          <w:szCs w:val="22"/>
        </w:rPr>
      </w:pPr>
      <w:r w:rsidRPr="009D4F0E">
        <w:rPr>
          <w:rFonts w:cstheme="minorBidi"/>
          <w:color w:val="auto"/>
          <w:szCs w:val="22"/>
        </w:rPr>
        <w:t>The cabinet has converted former rest areas to monarch way-stations and provided</w:t>
      </w:r>
      <w:r w:rsidR="00063179">
        <w:rPr>
          <w:rFonts w:cstheme="minorBidi"/>
          <w:color w:val="auto"/>
          <w:szCs w:val="22"/>
        </w:rPr>
        <w:t xml:space="preserve"> </w:t>
      </w:r>
      <w:r w:rsidRPr="009D4F0E">
        <w:rPr>
          <w:rFonts w:cstheme="minorBidi"/>
          <w:color w:val="auto"/>
          <w:szCs w:val="22"/>
        </w:rPr>
        <w:t>pollinator plantings in Area 2 (Hardin County)</w:t>
      </w:r>
      <w:r w:rsidR="00063179">
        <w:rPr>
          <w:rFonts w:cstheme="minorBidi"/>
          <w:color w:val="auto"/>
          <w:szCs w:val="22"/>
        </w:rPr>
        <w:t xml:space="preserve"> </w:t>
      </w:r>
    </w:p>
    <w:p w14:paraId="5D438264" w14:textId="3CF02514" w:rsidR="009D4F0E" w:rsidRPr="009D4F0E" w:rsidRDefault="009D4F0E" w:rsidP="00815273">
      <w:pPr>
        <w:pStyle w:val="NCHRPParagraph"/>
        <w:numPr>
          <w:ilvl w:val="0"/>
          <w:numId w:val="52"/>
        </w:numPr>
        <w:rPr>
          <w:rFonts w:cstheme="minorBidi"/>
          <w:color w:val="auto"/>
          <w:szCs w:val="22"/>
        </w:rPr>
      </w:pPr>
      <w:r w:rsidRPr="009D4F0E">
        <w:rPr>
          <w:rFonts w:cstheme="minorBidi"/>
          <w:color w:val="auto"/>
          <w:szCs w:val="22"/>
        </w:rPr>
        <w:t>Kentucky passed a Highway Rights of Way law in 2010 allowing local Transportation</w:t>
      </w:r>
      <w:r w:rsidR="00063179">
        <w:rPr>
          <w:rFonts w:cstheme="minorBidi"/>
          <w:color w:val="auto"/>
          <w:szCs w:val="22"/>
        </w:rPr>
        <w:t xml:space="preserve"> </w:t>
      </w:r>
      <w:r w:rsidRPr="009D4F0E">
        <w:rPr>
          <w:rFonts w:cstheme="minorBidi"/>
          <w:color w:val="auto"/>
          <w:szCs w:val="22"/>
        </w:rPr>
        <w:t>officials to consider using pollinator habitat at interstate interchanges:</w:t>
      </w:r>
      <w:r w:rsidR="00063179">
        <w:rPr>
          <w:rFonts w:cstheme="minorBidi"/>
          <w:color w:val="auto"/>
          <w:szCs w:val="22"/>
        </w:rPr>
        <w:t xml:space="preserve"> </w:t>
      </w:r>
      <w:r w:rsidRPr="009D4F0E">
        <w:rPr>
          <w:rFonts w:cstheme="minorBidi"/>
          <w:color w:val="auto"/>
          <w:szCs w:val="22"/>
        </w:rPr>
        <w:t>lrc.ky.gov/record/10RS/SJ177.htm</w:t>
      </w:r>
    </w:p>
    <w:p w14:paraId="29336227" w14:textId="716B5338" w:rsidR="009D4F0E" w:rsidRPr="009D4F0E" w:rsidRDefault="009D4F0E" w:rsidP="00815273">
      <w:pPr>
        <w:pStyle w:val="NCHRPParagraph"/>
        <w:numPr>
          <w:ilvl w:val="0"/>
          <w:numId w:val="52"/>
        </w:numPr>
        <w:rPr>
          <w:rFonts w:cstheme="minorBidi"/>
          <w:color w:val="auto"/>
          <w:szCs w:val="22"/>
        </w:rPr>
      </w:pPr>
      <w:r w:rsidRPr="009D4F0E">
        <w:rPr>
          <w:rFonts w:cstheme="minorBidi"/>
          <w:color w:val="auto"/>
          <w:szCs w:val="22"/>
        </w:rPr>
        <w:t>As a matter of policy, the Kentucky Transportation Cabinet does not spray fence rows.</w:t>
      </w:r>
    </w:p>
    <w:p w14:paraId="3D07994A" w14:textId="77777777" w:rsidR="00063179" w:rsidRDefault="009D4F0E" w:rsidP="00815273">
      <w:pPr>
        <w:pStyle w:val="NCHRPParagraph"/>
        <w:numPr>
          <w:ilvl w:val="0"/>
          <w:numId w:val="52"/>
        </w:numPr>
        <w:rPr>
          <w:rFonts w:cstheme="minorBidi"/>
          <w:color w:val="auto"/>
          <w:szCs w:val="22"/>
        </w:rPr>
      </w:pPr>
      <w:r w:rsidRPr="009D4F0E">
        <w:rPr>
          <w:rFonts w:cstheme="minorBidi"/>
          <w:color w:val="auto"/>
          <w:szCs w:val="22"/>
        </w:rPr>
        <w:t>Ongoing: The Kentucky Transportation Cabinet is considering delaying some mowing</w:t>
      </w:r>
      <w:r w:rsidR="00063179">
        <w:rPr>
          <w:rFonts w:cstheme="minorBidi"/>
          <w:color w:val="auto"/>
          <w:szCs w:val="22"/>
        </w:rPr>
        <w:t xml:space="preserve"> </w:t>
      </w:r>
      <w:r w:rsidRPr="009D4F0E">
        <w:rPr>
          <w:rFonts w:cstheme="minorBidi"/>
          <w:color w:val="auto"/>
          <w:szCs w:val="22"/>
        </w:rPr>
        <w:t xml:space="preserve">schedules to reduce impact to the late-summer generation of monarchs. </w:t>
      </w:r>
    </w:p>
    <w:p w14:paraId="380F0908" w14:textId="4019E8DF" w:rsidR="009D4F0E" w:rsidRDefault="002372B4" w:rsidP="00063179">
      <w:pPr>
        <w:pStyle w:val="NCHRPParagraph"/>
        <w:spacing w:before="240"/>
        <w:ind w:firstLine="0"/>
        <w:rPr>
          <w:rFonts w:cstheme="minorBidi"/>
          <w:color w:val="auto"/>
          <w:szCs w:val="22"/>
        </w:rPr>
      </w:pPr>
      <w:hyperlink r:id="rId75" w:history="1">
        <w:r w:rsidR="00063179" w:rsidRPr="00CB451B">
          <w:rPr>
            <w:rStyle w:val="Hyperlink"/>
            <w:rFonts w:cstheme="minorBidi"/>
            <w:szCs w:val="22"/>
          </w:rPr>
          <w:t>http://www.kyagr.com/statevet/documents/OSV_Bee_KY-Pollinator-Pro-Plan.pdf</w:t>
        </w:r>
      </w:hyperlink>
      <w:r w:rsidR="00063179">
        <w:rPr>
          <w:rFonts w:cstheme="minorBidi"/>
          <w:color w:val="auto"/>
          <w:szCs w:val="22"/>
        </w:rPr>
        <w:t xml:space="preserve"> </w:t>
      </w:r>
    </w:p>
    <w:p w14:paraId="56F5A5A1" w14:textId="27442E2F" w:rsidR="00D67D42" w:rsidRPr="00813F3B" w:rsidRDefault="00D67D42" w:rsidP="009D4F0E">
      <w:pPr>
        <w:pStyle w:val="NCHRPParagraph"/>
        <w:spacing w:before="240"/>
        <w:ind w:left="0" w:firstLine="0"/>
        <w:rPr>
          <w:rStyle w:val="Emphasis"/>
        </w:rPr>
      </w:pPr>
      <w:r w:rsidRPr="00813F3B">
        <w:rPr>
          <w:rStyle w:val="NCHRPParagraphChar"/>
          <w:b/>
        </w:rPr>
        <w:t>Louisiana</w:t>
      </w:r>
      <w:r w:rsidR="00A91E12" w:rsidRPr="00813F3B">
        <w:rPr>
          <w:rStyle w:val="NCHRPParagraphChar"/>
          <w:b/>
        </w:rPr>
        <w:t xml:space="preserve"> Department of Transportation and Development (LADOTD</w:t>
      </w:r>
      <w:r w:rsidR="00A91E12" w:rsidRPr="00813F3B">
        <w:rPr>
          <w:rStyle w:val="Emphasis"/>
        </w:rPr>
        <w:t>)</w:t>
      </w:r>
    </w:p>
    <w:p w14:paraId="7E410F52" w14:textId="25788323" w:rsidR="007E2E49" w:rsidRDefault="007E2E49" w:rsidP="00CE0008">
      <w:pPr>
        <w:ind w:firstLine="0"/>
      </w:pPr>
      <w:r w:rsidRPr="007E2E49">
        <w:t>It shall be the policy of the Department to encourage the growth, planting and preservation of wildflowers in order to provide a natural setting for the traveling public. Mowing and spraying operations shall be coordinated and timed to enhance the wildflower population and provide a naturally appealing roadside appearance.</w:t>
      </w:r>
    </w:p>
    <w:p w14:paraId="1B4BA60A" w14:textId="77777777" w:rsidR="00CE0008" w:rsidRDefault="00CE0008" w:rsidP="00CE0008">
      <w:pPr>
        <w:ind w:firstLine="0"/>
      </w:pPr>
    </w:p>
    <w:p w14:paraId="58A8041E" w14:textId="3CAE5500" w:rsidR="007E2E49" w:rsidRDefault="006655A4" w:rsidP="006655A4">
      <w:r>
        <w:t>Exceptions to the mowing policy includes a</w:t>
      </w:r>
      <w:r w:rsidR="007E2E49">
        <w:t>reas where individuals or businesses mow ri</w:t>
      </w:r>
      <w:r>
        <w:t xml:space="preserve">ght-of-way along their property, </w:t>
      </w:r>
      <w:r w:rsidR="007E2E49">
        <w:t xml:space="preserve">appropriate herbicide treatment can keep </w:t>
      </w:r>
      <w:r>
        <w:t xml:space="preserve">vegetation within the standards, </w:t>
      </w:r>
      <w:r w:rsidR="007E2E49">
        <w:t>that are not app</w:t>
      </w:r>
      <w:r>
        <w:t xml:space="preserve">licable, i.e., wildflower areas, and </w:t>
      </w:r>
      <w:r w:rsidR="007E2E49">
        <w:t>where seedlings are pl</w:t>
      </w:r>
      <w:r>
        <w:t>anted and/or permitted to grow.</w:t>
      </w:r>
    </w:p>
    <w:p w14:paraId="7C13D19B" w14:textId="77777777" w:rsidR="007E2E49" w:rsidRPr="007E2E49" w:rsidRDefault="007E2E49" w:rsidP="007E2E49"/>
    <w:p w14:paraId="1F871772" w14:textId="1A8F0D72" w:rsidR="00A91E12" w:rsidRDefault="00A91E12" w:rsidP="00CE0008">
      <w:pPr>
        <w:ind w:firstLine="0"/>
      </w:pPr>
      <w:r w:rsidRPr="00FA5523">
        <w:rPr>
          <w:i/>
        </w:rPr>
        <w:t xml:space="preserve">Policy for </w:t>
      </w:r>
      <w:r w:rsidR="00FA5523" w:rsidRPr="00FA5523">
        <w:rPr>
          <w:i/>
        </w:rPr>
        <w:t>Roadside Vegetation Management</w:t>
      </w:r>
      <w:r>
        <w:t xml:space="preserve">. Louisiana Department of Transportation and Development. 2000. </w:t>
      </w:r>
      <w:hyperlink r:id="rId76" w:history="1">
        <w:r w:rsidR="007A3744" w:rsidRPr="00C53F02">
          <w:rPr>
            <w:rStyle w:val="Hyperlink"/>
          </w:rPr>
          <w:t>http://wwwsp.dotd.la.gov/Inside_LaDOTD/Divisions/Engineering/Misc%20Documents/Policy%20For%20Roadside%20Vegetation%20Management.pdf</w:t>
        </w:r>
      </w:hyperlink>
      <w:r>
        <w:t xml:space="preserve">  </w:t>
      </w:r>
      <w:r>
        <w:tab/>
        <w:t xml:space="preserve"> </w:t>
      </w:r>
    </w:p>
    <w:p w14:paraId="28DFEBEE" w14:textId="72F43137" w:rsidR="00D67D42" w:rsidRPr="00813F3B" w:rsidRDefault="00D67D42" w:rsidP="00CE0008">
      <w:pPr>
        <w:pStyle w:val="NCHRPParagraph"/>
        <w:spacing w:before="240"/>
        <w:ind w:left="0" w:firstLine="0"/>
        <w:rPr>
          <w:rStyle w:val="Emphasis"/>
          <w:b/>
          <w:i w:val="0"/>
        </w:rPr>
      </w:pPr>
      <w:r w:rsidRPr="00813F3B">
        <w:rPr>
          <w:rStyle w:val="Emphasis"/>
          <w:b/>
          <w:i w:val="0"/>
        </w:rPr>
        <w:t>Maine</w:t>
      </w:r>
      <w:r w:rsidR="00A91E12" w:rsidRPr="00813F3B">
        <w:rPr>
          <w:rStyle w:val="Emphasis"/>
          <w:b/>
          <w:i w:val="0"/>
        </w:rPr>
        <w:t xml:space="preserve"> Department of </w:t>
      </w:r>
      <w:r w:rsidR="00EA384F">
        <w:rPr>
          <w:rStyle w:val="Emphasis"/>
          <w:b/>
          <w:i w:val="0"/>
        </w:rPr>
        <w:t>T</w:t>
      </w:r>
      <w:r w:rsidR="00A91E12" w:rsidRPr="00813F3B">
        <w:rPr>
          <w:rStyle w:val="Emphasis"/>
          <w:b/>
          <w:i w:val="0"/>
        </w:rPr>
        <w:t>ransportation (MaineDOT)</w:t>
      </w:r>
    </w:p>
    <w:p w14:paraId="57329CEE" w14:textId="514642AB" w:rsidR="00213328" w:rsidRDefault="00213328" w:rsidP="00CE0008">
      <w:pPr>
        <w:ind w:firstLine="0"/>
      </w:pPr>
      <w:r>
        <w:t>Vegetation management practices are relative to the roadway’s level of service. These include i</w:t>
      </w:r>
      <w:r w:rsidRPr="00213328">
        <w:t>nterstate and other multi-lane, control of access corridors</w:t>
      </w:r>
      <w:r>
        <w:t>,</w:t>
      </w:r>
      <w:r w:rsidRPr="00213328">
        <w:t xml:space="preserve"> </w:t>
      </w:r>
      <w:r>
        <w:t>p</w:t>
      </w:r>
      <w:r w:rsidRPr="00213328">
        <w:t xml:space="preserve">riority one and two </w:t>
      </w:r>
      <w:r>
        <w:t>c</w:t>
      </w:r>
      <w:r w:rsidRPr="00213328">
        <w:t>orridors</w:t>
      </w:r>
      <w:r>
        <w:t xml:space="preserve"> and all other roads.</w:t>
      </w:r>
    </w:p>
    <w:p w14:paraId="769890D4" w14:textId="259F35B4" w:rsidR="00213328" w:rsidRDefault="00213328" w:rsidP="00213328"/>
    <w:p w14:paraId="29568D30" w14:textId="4A4255A1" w:rsidR="00A91E12" w:rsidRPr="00FA5523" w:rsidRDefault="00A91E12" w:rsidP="00A91E12">
      <w:pPr>
        <w:ind w:firstLine="0"/>
        <w:rPr>
          <w:i/>
        </w:rPr>
      </w:pPr>
      <w:r w:rsidRPr="00FA5523">
        <w:rPr>
          <w:i/>
        </w:rPr>
        <w:t>Maine Department of Transportation Roadside Vegetation Management Policy</w:t>
      </w:r>
    </w:p>
    <w:p w14:paraId="316AC627" w14:textId="1D7F6CAC" w:rsidR="00D67D42" w:rsidRDefault="00A91E12" w:rsidP="00A91E12">
      <w:pPr>
        <w:ind w:firstLine="0"/>
      </w:pPr>
      <w:r>
        <w:t xml:space="preserve">Updated 10/11/2017 </w:t>
      </w:r>
      <w:hyperlink r:id="rId77" w:history="1">
        <w:r w:rsidRPr="00225BDF">
          <w:rPr>
            <w:rStyle w:val="Hyperlink"/>
          </w:rPr>
          <w:t>https://file.ac/OvRV51uU_io/</w:t>
        </w:r>
      </w:hyperlink>
      <w:r>
        <w:t xml:space="preserve"> </w:t>
      </w:r>
    </w:p>
    <w:p w14:paraId="581C5937" w14:textId="63FB5D85" w:rsidR="00BF2CAB" w:rsidRDefault="00BF2CAB" w:rsidP="00A91E12">
      <w:pPr>
        <w:ind w:firstLine="0"/>
      </w:pPr>
    </w:p>
    <w:p w14:paraId="5CB26A22" w14:textId="449FE20C" w:rsidR="00BF2CAB" w:rsidRDefault="00EA384F" w:rsidP="00EB1F34">
      <w:r w:rsidRPr="00BF2CAB">
        <w:rPr>
          <w:noProof/>
        </w:rPr>
        <w:drawing>
          <wp:anchor distT="0" distB="0" distL="114300" distR="114300" simplePos="0" relativeHeight="251708416" behindDoc="0" locked="0" layoutInCell="1" allowOverlap="1" wp14:anchorId="70AC3077" wp14:editId="4624EE2F">
            <wp:simplePos x="0" y="0"/>
            <wp:positionH relativeFrom="column">
              <wp:posOffset>3029633</wp:posOffset>
            </wp:positionH>
            <wp:positionV relativeFrom="paragraph">
              <wp:posOffset>18415</wp:posOffset>
            </wp:positionV>
            <wp:extent cx="3075305" cy="4733925"/>
            <wp:effectExtent l="19050" t="19050" r="10795" b="2857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75305" cy="47339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BF2CAB">
        <w:t xml:space="preserve">This document outlines the </w:t>
      </w:r>
      <w:r w:rsidR="009C4892">
        <w:t>Maine</w:t>
      </w:r>
      <w:r w:rsidR="00BF2CAB">
        <w:t xml:space="preserve">DOT’s efforts for revegetating with native plant materials. </w:t>
      </w:r>
      <w:r w:rsidR="0069437D">
        <w:t>The document includes a</w:t>
      </w:r>
      <w:r>
        <w:t xml:space="preserve"> guide for each species used on the roadsides.</w:t>
      </w:r>
    </w:p>
    <w:p w14:paraId="7FC99BE2" w14:textId="77777777" w:rsidR="00EA384F" w:rsidRDefault="00EA384F" w:rsidP="00EB1F34"/>
    <w:p w14:paraId="16CACAD4" w14:textId="3E84980A" w:rsidR="00BF2CAB" w:rsidRDefault="00BF2CAB" w:rsidP="00EB1F34">
      <w:r>
        <w:t>To promote native plants, mowing should be reduced to once a year and occur after the growing season (between November and late April).</w:t>
      </w:r>
      <w:r w:rsidRPr="00BF2CAB">
        <w:t xml:space="preserve"> </w:t>
      </w:r>
      <w:r>
        <w:t>While areas along the immediate edge of the paving may need to be mowed regularly for visibility, most of the roadside landscape should be left unmowed during the growing season.</w:t>
      </w:r>
    </w:p>
    <w:p w14:paraId="79AD87F1" w14:textId="77777777" w:rsidR="00BF2CAB" w:rsidRDefault="00BF2CAB" w:rsidP="00BF2CAB">
      <w:pPr>
        <w:ind w:firstLine="0"/>
      </w:pPr>
    </w:p>
    <w:p w14:paraId="3B3C74E9" w14:textId="3DB62A92" w:rsidR="00BF2CAB" w:rsidRDefault="00BF2CAB" w:rsidP="00EB1F34">
      <w:r>
        <w:t>This shift away from summer mowing can free up roadside managers to spend the summer and early fall focusing on controlling invasive species, which are spreading across the state. For native plants to thrive, invasive species must be managed. All the money and human time that has been spent mowing during the growing season could now be spent on invasive species control!</w:t>
      </w:r>
    </w:p>
    <w:p w14:paraId="207DA414" w14:textId="225DB637" w:rsidR="00BF2CAB" w:rsidRDefault="00BF2CAB" w:rsidP="00BF2CAB">
      <w:pPr>
        <w:ind w:firstLine="0"/>
      </w:pPr>
    </w:p>
    <w:p w14:paraId="00242C15" w14:textId="77777777" w:rsidR="0069437D" w:rsidRDefault="0069437D" w:rsidP="00BF2CAB">
      <w:pPr>
        <w:ind w:firstLine="0"/>
      </w:pPr>
    </w:p>
    <w:p w14:paraId="345C3BE1" w14:textId="303B45F3" w:rsidR="00BF2CAB" w:rsidRDefault="00BF2CAB" w:rsidP="00BF2CAB">
      <w:pPr>
        <w:ind w:firstLine="0"/>
      </w:pPr>
      <w:r w:rsidRPr="00EB1F34">
        <w:rPr>
          <w:i/>
        </w:rPr>
        <w:t>Maine Native Plants for Roadside Restoration</w:t>
      </w:r>
      <w:r>
        <w:t xml:space="preserve">. 2018. Maine Department of Transportation. </w:t>
      </w:r>
      <w:hyperlink r:id="rId79" w:history="1">
        <w:r w:rsidRPr="006E2372">
          <w:rPr>
            <w:rStyle w:val="Hyperlink"/>
          </w:rPr>
          <w:t>http://www.maine.gov/mdot/publications/docs/guides/MaineNativePlantsForRoadsideRestortation.pdf</w:t>
        </w:r>
      </w:hyperlink>
      <w:r>
        <w:t xml:space="preserve"> </w:t>
      </w:r>
    </w:p>
    <w:p w14:paraId="6840A4F3" w14:textId="6A8611C8" w:rsidR="00D67D42" w:rsidRPr="00813F3B" w:rsidRDefault="00D67D42" w:rsidP="00CE0008">
      <w:pPr>
        <w:pStyle w:val="NCHRPParagraph"/>
        <w:spacing w:before="240"/>
        <w:ind w:left="0" w:firstLine="0"/>
        <w:rPr>
          <w:rStyle w:val="Emphasis"/>
          <w:b/>
          <w:i w:val="0"/>
        </w:rPr>
      </w:pPr>
      <w:r w:rsidRPr="00813F3B">
        <w:rPr>
          <w:rStyle w:val="Emphasis"/>
          <w:b/>
          <w:i w:val="0"/>
        </w:rPr>
        <w:t>Maryland</w:t>
      </w:r>
      <w:r w:rsidR="00A91E12" w:rsidRPr="00813F3B">
        <w:rPr>
          <w:rStyle w:val="Emphasis"/>
          <w:b/>
          <w:i w:val="0"/>
        </w:rPr>
        <w:t xml:space="preserve"> Department of Transportation (M</w:t>
      </w:r>
      <w:r w:rsidR="000215FB" w:rsidRPr="00CE0008">
        <w:rPr>
          <w:rStyle w:val="Emphasis"/>
          <w:b/>
          <w:i w:val="0"/>
        </w:rPr>
        <w:t>d</w:t>
      </w:r>
      <w:r w:rsidR="00A91E12" w:rsidRPr="00813F3B">
        <w:rPr>
          <w:rStyle w:val="Emphasis"/>
          <w:b/>
          <w:i w:val="0"/>
        </w:rPr>
        <w:t>DOT)</w:t>
      </w:r>
    </w:p>
    <w:p w14:paraId="755FA79A" w14:textId="5FE0E8F4" w:rsidR="00213328" w:rsidRDefault="00213328" w:rsidP="00CE0008">
      <w:pPr>
        <w:ind w:firstLine="0"/>
      </w:pPr>
      <w:r>
        <w:t>In 2011, SHA intensified this cost savings and enhanced environmental stewardship with its new Turfgrass Management Guidelines. The guidelines call for a maximum of three “one-pass” mowing cycles that are confined to ten feet from the edge of highways. The mowing does not occur until grass has reached a height of 18 inches. Median mowing is addressed in similar manner. Restricted visibility areas, such as interchanges, intersections, and acceleration or deceleration lanes are mowed more frequently and the grass is maintained at a lower height for the safety of motorists. In late fall, a “full width” mowing is performed along roadsides and in</w:t>
      </w:r>
      <w:r w:rsidR="00957B22">
        <w:t xml:space="preserve"> </w:t>
      </w:r>
      <w:r>
        <w:t>medians to assure that noxious vegetation is managed and trees do not establish in areas where they could</w:t>
      </w:r>
      <w:r w:rsidR="00957B22">
        <w:t xml:space="preserve"> </w:t>
      </w:r>
      <w:r>
        <w:t>pose a danger to motorists.</w:t>
      </w:r>
    </w:p>
    <w:p w14:paraId="5255BBD8" w14:textId="77777777" w:rsidR="00957B22" w:rsidRDefault="00957B22" w:rsidP="00213328"/>
    <w:p w14:paraId="63F9C1F2" w14:textId="7E8EF2AC" w:rsidR="00957B22" w:rsidRPr="00957B22" w:rsidRDefault="00957B22" w:rsidP="00CE0008">
      <w:pPr>
        <w:ind w:firstLine="0"/>
        <w:rPr>
          <w:i/>
        </w:rPr>
      </w:pPr>
      <w:r w:rsidRPr="00957B22">
        <w:rPr>
          <w:i/>
        </w:rPr>
        <w:t>Mowing Reduction</w:t>
      </w:r>
    </w:p>
    <w:p w14:paraId="1304F5DE" w14:textId="792378D2" w:rsidR="00D67D42" w:rsidRDefault="002372B4" w:rsidP="00CE0008">
      <w:pPr>
        <w:ind w:firstLine="0"/>
      </w:pPr>
      <w:hyperlink r:id="rId80" w:history="1">
        <w:r w:rsidR="00A91E12" w:rsidRPr="00225BDF">
          <w:rPr>
            <w:rStyle w:val="Hyperlink"/>
          </w:rPr>
          <w:t>http://www.roads.maryland.gov/Index.aspx?pageid=353</w:t>
        </w:r>
      </w:hyperlink>
      <w:r w:rsidR="00A91E12">
        <w:t xml:space="preserve"> </w:t>
      </w:r>
    </w:p>
    <w:p w14:paraId="60DF0F71" w14:textId="5C7A4280" w:rsidR="00063179" w:rsidRDefault="00063179" w:rsidP="00CE0008">
      <w:pPr>
        <w:ind w:firstLine="0"/>
      </w:pPr>
    </w:p>
    <w:p w14:paraId="59561226" w14:textId="48FB95B0" w:rsidR="00063179" w:rsidRDefault="00063179" w:rsidP="00063179">
      <w:pPr>
        <w:ind w:firstLine="0"/>
      </w:pPr>
      <w:r>
        <w:t xml:space="preserve">HB 830 (Public Act: 755) requires that pollinator habitat plans established by the Maryland Department of Natural Resources, the Maryland Environmental Service, and the State Highway Administration be as protective of pollinators as the Maryland Department of Agriculture's managed pollinator protection plan. The bill also: (1) requires contents of the plans to be modified to focus on pollinator habitat areas, rather than pollinator habitats; (2) specifies that pollinator habitat plans must include best management practices for the designation, maintenance, creation, enhancement, and restoration of pollinator habitat areas; and (3) prohibits the use of certain pesticides, seeds, or plants in the pollinator habitat plan. The bill was signed by the governor on 25 MAY 17 and it becomes effective on 1 JUL 17. </w:t>
      </w:r>
    </w:p>
    <w:p w14:paraId="4C2706B2" w14:textId="77777777" w:rsidR="00063179" w:rsidRDefault="00063179" w:rsidP="00063179">
      <w:pPr>
        <w:ind w:firstLine="0"/>
      </w:pPr>
    </w:p>
    <w:p w14:paraId="0A39E4B8" w14:textId="2C727B10" w:rsidR="00063179" w:rsidRPr="00063179" w:rsidRDefault="00063179" w:rsidP="00063179">
      <w:pPr>
        <w:ind w:firstLine="0"/>
      </w:pPr>
      <w:r w:rsidRPr="00063179">
        <w:t>HB 830 (SB 386) Pollinator Habitat Plan Requirements.</w:t>
      </w:r>
    </w:p>
    <w:p w14:paraId="5E499958" w14:textId="7B0D832E" w:rsidR="00063179" w:rsidRDefault="002372B4" w:rsidP="00063179">
      <w:pPr>
        <w:ind w:firstLine="0"/>
      </w:pPr>
      <w:hyperlink r:id="rId81" w:history="1">
        <w:r w:rsidR="00063179" w:rsidRPr="00CB451B">
          <w:rPr>
            <w:rStyle w:val="Hyperlink"/>
          </w:rPr>
          <w:t>http://www.mdot.maryland.gov/newMDOT/Planning/Environmental/Documents/072517/Natural_Resources_July_2017.pdf</w:t>
        </w:r>
      </w:hyperlink>
      <w:r w:rsidR="00063179">
        <w:t xml:space="preserve"> </w:t>
      </w:r>
    </w:p>
    <w:p w14:paraId="4058F53A" w14:textId="4F64AF9A" w:rsidR="00D67D42" w:rsidRPr="00813F3B" w:rsidRDefault="00D67D42" w:rsidP="00CE0008">
      <w:pPr>
        <w:pStyle w:val="NCHRPParagraph"/>
        <w:spacing w:before="240"/>
        <w:ind w:left="0" w:firstLine="0"/>
        <w:rPr>
          <w:rStyle w:val="Emphasis"/>
          <w:b/>
          <w:i w:val="0"/>
        </w:rPr>
      </w:pPr>
      <w:r w:rsidRPr="00813F3B">
        <w:rPr>
          <w:rStyle w:val="Emphasis"/>
          <w:b/>
          <w:i w:val="0"/>
        </w:rPr>
        <w:t>Massachusetts</w:t>
      </w:r>
      <w:r w:rsidR="00A91E12" w:rsidRPr="00813F3B">
        <w:rPr>
          <w:rStyle w:val="Emphasis"/>
          <w:b/>
          <w:i w:val="0"/>
        </w:rPr>
        <w:t xml:space="preserve"> Department of Transportation (MassDOT)</w:t>
      </w:r>
    </w:p>
    <w:p w14:paraId="385E6FD8" w14:textId="77777777" w:rsidR="00EA39F2" w:rsidRDefault="00EA39F2" w:rsidP="00CE0008">
      <w:pPr>
        <w:ind w:firstLine="0"/>
        <w:rPr>
          <w:i/>
        </w:rPr>
      </w:pPr>
    </w:p>
    <w:p w14:paraId="35F9C476" w14:textId="544A1041" w:rsidR="00CE0008" w:rsidRPr="00CE0008" w:rsidRDefault="00CE0008" w:rsidP="00CE0008">
      <w:pPr>
        <w:ind w:firstLine="0"/>
        <w:rPr>
          <w:i/>
        </w:rPr>
      </w:pPr>
      <w:r w:rsidRPr="00CE0008">
        <w:rPr>
          <w:i/>
        </w:rPr>
        <w:t>District 1 Vegetation Management Plan. 2012.</w:t>
      </w:r>
    </w:p>
    <w:p w14:paraId="100DFF27" w14:textId="63A116EF" w:rsidR="00A91E12" w:rsidRDefault="002372B4" w:rsidP="00CE0008">
      <w:pPr>
        <w:ind w:firstLine="0"/>
      </w:pPr>
      <w:hyperlink r:id="rId82" w:history="1">
        <w:r w:rsidR="00A91E12" w:rsidRPr="00225BDF">
          <w:rPr>
            <w:rStyle w:val="Hyperlink"/>
          </w:rPr>
          <w:t>http://www.massdot.state.ma.us/Portals/8/docs/vmp/D1_VMP_0112_1216.pdf</w:t>
        </w:r>
      </w:hyperlink>
      <w:r w:rsidR="00A91E12">
        <w:t xml:space="preserve"> </w:t>
      </w:r>
    </w:p>
    <w:p w14:paraId="7B8D4169" w14:textId="77777777" w:rsidR="00CE0008" w:rsidRDefault="00CE0008" w:rsidP="00A91E12">
      <w:pPr>
        <w:rPr>
          <w:i/>
        </w:rPr>
      </w:pPr>
    </w:p>
    <w:p w14:paraId="63D27574" w14:textId="758146FD" w:rsidR="00A91E12" w:rsidRDefault="00A91E12" w:rsidP="00CE0008">
      <w:pPr>
        <w:ind w:firstLine="0"/>
      </w:pPr>
      <w:r w:rsidRPr="00FA5523">
        <w:rPr>
          <w:i/>
        </w:rPr>
        <w:t>MassDOT District 1 yearly Operational Plan</w:t>
      </w:r>
      <w:r>
        <w:t>. 2016.</w:t>
      </w:r>
    </w:p>
    <w:p w14:paraId="26C83C5A" w14:textId="2A874EDC" w:rsidR="00A91E12" w:rsidRDefault="002372B4" w:rsidP="00CE0008">
      <w:pPr>
        <w:ind w:firstLine="0"/>
      </w:pPr>
      <w:hyperlink r:id="rId83" w:history="1">
        <w:r w:rsidR="00CE0008" w:rsidRPr="005B6185">
          <w:rPr>
            <w:rStyle w:val="Hyperlink"/>
          </w:rPr>
          <w:t>http://www.massdot.state.ma.us/Portals/8/docs/yop/YOP_2016_D1.pdf</w:t>
        </w:r>
      </w:hyperlink>
      <w:r w:rsidR="00A91E12">
        <w:t xml:space="preserve"> </w:t>
      </w:r>
    </w:p>
    <w:p w14:paraId="2FC49906" w14:textId="59615796" w:rsidR="00D67D42" w:rsidRPr="00813F3B" w:rsidRDefault="00D67D42" w:rsidP="00CE0008">
      <w:pPr>
        <w:pStyle w:val="NCHRPParagraph"/>
        <w:spacing w:before="240"/>
        <w:ind w:left="0" w:firstLine="0"/>
        <w:rPr>
          <w:rStyle w:val="Emphasis"/>
          <w:b/>
          <w:i w:val="0"/>
        </w:rPr>
      </w:pPr>
      <w:r w:rsidRPr="00813F3B">
        <w:rPr>
          <w:rStyle w:val="Emphasis"/>
          <w:b/>
          <w:i w:val="0"/>
        </w:rPr>
        <w:t>Michigan</w:t>
      </w:r>
      <w:r w:rsidR="00A91E12" w:rsidRPr="00813F3B">
        <w:rPr>
          <w:rStyle w:val="Emphasis"/>
          <w:b/>
          <w:i w:val="0"/>
        </w:rPr>
        <w:t xml:space="preserve"> Department of Transportation (MIDOT)</w:t>
      </w:r>
    </w:p>
    <w:p w14:paraId="53323713" w14:textId="15251D9C" w:rsidR="00F3495A" w:rsidRDefault="00F3495A" w:rsidP="00CE0008">
      <w:pPr>
        <w:pStyle w:val="NCHRPParagraph"/>
        <w:ind w:left="0" w:firstLine="0"/>
      </w:pPr>
      <w:r>
        <w:t>Per the mowing regulations, effective November 2002, medians less than 50 feet wide can be mowed entirely. Medians more than 50 feet in width, and located outside of the Federal Aid Urban Boundaries, will have one, twelve (12) foot swath mowed adjacent to the inside shoulder. The entire median can no longer be entirely mowed, on a routine basis, if it is greater than 50 feet in width. Twenty-five percent of all medians greater than 50 feet within a region shall be mowed annually for brush control (once every four years). Mowing beyond the designated 12-foot limit on any road (except medians less than 50 feet wide and any mowing performed within the Federal Aid Urban Boundaries), may only be done to maintain designated clear vision areas, for brush control or to address a specific health and safety problem. Brush mowing may only be performed between July 16 and the following March 1, and shall not exceed 50% of all roads annually. Brush mowing may only be done on roads where brush is a problem.</w:t>
      </w:r>
    </w:p>
    <w:p w14:paraId="0EE82D86" w14:textId="77777777" w:rsidR="00F3495A" w:rsidRPr="00F3495A" w:rsidRDefault="00F3495A" w:rsidP="00F3495A"/>
    <w:p w14:paraId="311BDDA3" w14:textId="0A2DA7C1" w:rsidR="00A91E12" w:rsidRDefault="002372B4" w:rsidP="00A91E12">
      <w:pPr>
        <w:ind w:firstLine="0"/>
      </w:pPr>
      <w:hyperlink r:id="rId84" w:history="1">
        <w:r w:rsidR="00A91E12" w:rsidRPr="00225BDF">
          <w:rPr>
            <w:rStyle w:val="Hyperlink"/>
          </w:rPr>
          <w:t>https://www.michigan.gov/documents/mdot/MM_2003-03_Roadside_Mowing_212503_7.pdf</w:t>
        </w:r>
      </w:hyperlink>
      <w:r w:rsidR="00A91E12">
        <w:t xml:space="preserve"> </w:t>
      </w:r>
    </w:p>
    <w:p w14:paraId="15127EE6" w14:textId="5BD7FEA8" w:rsidR="00A91E12" w:rsidRDefault="002372B4" w:rsidP="00A91E12">
      <w:pPr>
        <w:ind w:firstLine="0"/>
      </w:pPr>
      <w:hyperlink r:id="rId85" w:history="1">
        <w:r w:rsidR="00A91E12" w:rsidRPr="00225BDF">
          <w:rPr>
            <w:rStyle w:val="Hyperlink"/>
          </w:rPr>
          <w:t>https://www.michigan.gov/documents/mdot/MA_2012-04_Roadside_Vegetation_Management_404444_7.pdf</w:t>
        </w:r>
      </w:hyperlink>
      <w:r w:rsidR="00A91E12">
        <w:t xml:space="preserve">    </w:t>
      </w:r>
    </w:p>
    <w:p w14:paraId="2C3B20ED" w14:textId="0FD9812B" w:rsidR="00A91E12" w:rsidRDefault="002372B4" w:rsidP="00A91E12">
      <w:pPr>
        <w:ind w:firstLine="0"/>
      </w:pPr>
      <w:hyperlink r:id="rId86" w:history="1">
        <w:r w:rsidR="00A91E12" w:rsidRPr="00225BDF">
          <w:rPr>
            <w:rStyle w:val="Hyperlink"/>
          </w:rPr>
          <w:t>https://www.michigan.gov/mdot/0,4616,7-151-9623_26662_26679_27267_48606-330996--,00.html</w:t>
        </w:r>
      </w:hyperlink>
      <w:r w:rsidR="00A91E12">
        <w:t xml:space="preserve"> </w:t>
      </w:r>
    </w:p>
    <w:p w14:paraId="263D08B1" w14:textId="78F6F659" w:rsidR="004705CB" w:rsidRDefault="004705CB" w:rsidP="00A91E12">
      <w:pPr>
        <w:ind w:firstLine="0"/>
      </w:pPr>
    </w:p>
    <w:p w14:paraId="54A2045B" w14:textId="77777777" w:rsidR="004705CB" w:rsidRDefault="004705CB" w:rsidP="004705CB">
      <w:pPr>
        <w:ind w:firstLine="0"/>
      </w:pPr>
      <w:r>
        <w:t>Fast facts:</w:t>
      </w:r>
    </w:p>
    <w:p w14:paraId="668E0640" w14:textId="45B05AF3" w:rsidR="004705CB" w:rsidRDefault="004705CB" w:rsidP="00815273">
      <w:pPr>
        <w:pStyle w:val="ListParagraph"/>
        <w:numPr>
          <w:ilvl w:val="0"/>
          <w:numId w:val="53"/>
        </w:numPr>
      </w:pPr>
      <w:r>
        <w:t>MDOT expanded a successful 2016 pilot project to plant sunflowers in additional locations in Bay and Isabella counties this year.</w:t>
      </w:r>
    </w:p>
    <w:p w14:paraId="7192B45E" w14:textId="1D16D21D" w:rsidR="004705CB" w:rsidRDefault="004705CB" w:rsidP="00815273">
      <w:pPr>
        <w:pStyle w:val="ListParagraph"/>
        <w:numPr>
          <w:ilvl w:val="0"/>
          <w:numId w:val="53"/>
        </w:numPr>
      </w:pPr>
      <w:r>
        <w:lastRenderedPageBreak/>
        <w:t>The plantings are designed to support pollinators, as well as to test the potential to grow flowers in MDOT right of way.</w:t>
      </w:r>
    </w:p>
    <w:p w14:paraId="35559E48" w14:textId="645E22AE" w:rsidR="004705CB" w:rsidRDefault="004705CB" w:rsidP="00815273">
      <w:pPr>
        <w:pStyle w:val="ListParagraph"/>
        <w:numPr>
          <w:ilvl w:val="0"/>
          <w:numId w:val="53"/>
        </w:numPr>
      </w:pPr>
      <w:r>
        <w:t>Despite adverse weather conditions this summer, the flowers bloomed in September.</w:t>
      </w:r>
    </w:p>
    <w:p w14:paraId="0A6565ED" w14:textId="77777777" w:rsidR="004705CB" w:rsidRDefault="004705CB" w:rsidP="004705CB">
      <w:pPr>
        <w:pStyle w:val="ListParagraph"/>
        <w:ind w:firstLine="0"/>
      </w:pPr>
    </w:p>
    <w:p w14:paraId="3804885E" w14:textId="196ED3B7" w:rsidR="004705CB" w:rsidRDefault="004705CB" w:rsidP="004705CB">
      <w:pPr>
        <w:ind w:firstLine="0"/>
      </w:pPr>
      <w:r w:rsidRPr="004705CB">
        <w:t>MDOT expands sunflower planting, increases late season food source for pollinators</w:t>
      </w:r>
      <w:r>
        <w:t>.</w:t>
      </w:r>
      <w:r w:rsidRPr="004705CB">
        <w:t xml:space="preserve"> </w:t>
      </w:r>
      <w:hyperlink r:id="rId87" w:history="1">
        <w:r w:rsidRPr="00CB451B">
          <w:rPr>
            <w:rStyle w:val="Hyperlink"/>
          </w:rPr>
          <w:t>https://www.michigan.gov/mdot/0,4616,7-151-9620-449779--,00.html</w:t>
        </w:r>
      </w:hyperlink>
      <w:r>
        <w:t xml:space="preserve"> </w:t>
      </w:r>
    </w:p>
    <w:p w14:paraId="242F44B0" w14:textId="314D8F47" w:rsidR="00D67D42" w:rsidRPr="00813F3B" w:rsidRDefault="00D67D42" w:rsidP="00CE0008">
      <w:pPr>
        <w:pStyle w:val="NCHRPParagraph"/>
        <w:spacing w:before="240"/>
        <w:ind w:left="0" w:firstLine="0"/>
        <w:rPr>
          <w:rStyle w:val="Emphasis"/>
          <w:b/>
          <w:i w:val="0"/>
        </w:rPr>
      </w:pPr>
      <w:r w:rsidRPr="00813F3B">
        <w:rPr>
          <w:rStyle w:val="Emphasis"/>
          <w:b/>
          <w:i w:val="0"/>
        </w:rPr>
        <w:t>Minnesota</w:t>
      </w:r>
      <w:r w:rsidR="00A91E12" w:rsidRPr="00813F3B">
        <w:rPr>
          <w:rStyle w:val="Emphasis"/>
          <w:b/>
          <w:i w:val="0"/>
        </w:rPr>
        <w:t xml:space="preserve"> Department of Transportation (M</w:t>
      </w:r>
      <w:r w:rsidR="000215FB" w:rsidRPr="00CE0008">
        <w:rPr>
          <w:rStyle w:val="Emphasis"/>
          <w:b/>
          <w:i w:val="0"/>
        </w:rPr>
        <w:t>n</w:t>
      </w:r>
      <w:r w:rsidR="00A91E12" w:rsidRPr="00813F3B">
        <w:rPr>
          <w:rStyle w:val="Emphasis"/>
          <w:b/>
          <w:i w:val="0"/>
        </w:rPr>
        <w:t>DOT)</w:t>
      </w:r>
    </w:p>
    <w:p w14:paraId="530426F3" w14:textId="44FD7102" w:rsidR="004705CB" w:rsidRDefault="006647B2" w:rsidP="006647B2">
      <w:pPr>
        <w:ind w:firstLine="0"/>
      </w:pPr>
      <w:r>
        <w:t>MnDOT and other state agencies are looking specifically at insect pollinators. Two insects, the honeybee and the Monarch butterfly, are serving as flagship species for the entire insect pollinator group.</w:t>
      </w:r>
    </w:p>
    <w:p w14:paraId="49E545FF" w14:textId="77777777" w:rsidR="00ED498D" w:rsidRDefault="00ED498D" w:rsidP="006647B2">
      <w:pPr>
        <w:ind w:firstLine="0"/>
      </w:pPr>
    </w:p>
    <w:p w14:paraId="4F5C142A" w14:textId="46D73E9B" w:rsidR="006647B2" w:rsidRDefault="006647B2" w:rsidP="006647B2">
      <w:r>
        <w:t>We currently plant native grasses and forbs on 30% of construction projects where soil beyond the in-slope is disturbed. The native seed mixes can be found in MnDOT’s Seeding Manual. Once established, these planted native prairies provide many benefits such as</w:t>
      </w:r>
    </w:p>
    <w:p w14:paraId="1A7E6295" w14:textId="77777777" w:rsidR="006647B2" w:rsidRDefault="006647B2" w:rsidP="006647B2"/>
    <w:p w14:paraId="7D98A100" w14:textId="77777777" w:rsidR="006647B2" w:rsidRDefault="006647B2" w:rsidP="00815273">
      <w:pPr>
        <w:pStyle w:val="ListParagraph"/>
        <w:numPr>
          <w:ilvl w:val="0"/>
          <w:numId w:val="54"/>
        </w:numPr>
      </w:pPr>
      <w:r>
        <w:t>Increased soil fertility</w:t>
      </w:r>
    </w:p>
    <w:p w14:paraId="63658A03" w14:textId="77777777" w:rsidR="006647B2" w:rsidRDefault="006647B2" w:rsidP="00815273">
      <w:pPr>
        <w:pStyle w:val="ListParagraph"/>
        <w:numPr>
          <w:ilvl w:val="0"/>
          <w:numId w:val="54"/>
        </w:numPr>
      </w:pPr>
      <w:r>
        <w:t>Increased water infiltration</w:t>
      </w:r>
    </w:p>
    <w:p w14:paraId="496C8F99" w14:textId="77777777" w:rsidR="006647B2" w:rsidRDefault="006647B2" w:rsidP="00815273">
      <w:pPr>
        <w:pStyle w:val="ListParagraph"/>
        <w:numPr>
          <w:ilvl w:val="0"/>
          <w:numId w:val="54"/>
        </w:numPr>
      </w:pPr>
      <w:r>
        <w:t>Pollinator and small mammal habitat</w:t>
      </w:r>
    </w:p>
    <w:p w14:paraId="64CDB9BF" w14:textId="77777777" w:rsidR="006647B2" w:rsidRDefault="006647B2" w:rsidP="00815273">
      <w:pPr>
        <w:pStyle w:val="ListParagraph"/>
        <w:numPr>
          <w:ilvl w:val="0"/>
          <w:numId w:val="54"/>
        </w:numPr>
      </w:pPr>
      <w:r>
        <w:t>Control of blowing and drifting snow</w:t>
      </w:r>
    </w:p>
    <w:p w14:paraId="35F0C43B" w14:textId="435BB412" w:rsidR="004705CB" w:rsidRDefault="006647B2" w:rsidP="00815273">
      <w:pPr>
        <w:pStyle w:val="ListParagraph"/>
        <w:numPr>
          <w:ilvl w:val="0"/>
          <w:numId w:val="54"/>
        </w:numPr>
      </w:pPr>
      <w:r>
        <w:t>Aesthetics</w:t>
      </w:r>
    </w:p>
    <w:p w14:paraId="42407897" w14:textId="77777777" w:rsidR="004705CB" w:rsidRDefault="004705CB" w:rsidP="00CE0008">
      <w:pPr>
        <w:ind w:firstLine="0"/>
      </w:pPr>
    </w:p>
    <w:p w14:paraId="583D40EC" w14:textId="3F9973FC" w:rsidR="004705CB" w:rsidRDefault="006647B2" w:rsidP="006647B2">
      <w:pPr>
        <w:ind w:firstLine="0"/>
      </w:pPr>
      <w:r>
        <w:t xml:space="preserve">Pollinators and MnDOT, I-35 Monarch Highway. </w:t>
      </w:r>
      <w:hyperlink r:id="rId88" w:history="1">
        <w:r w:rsidRPr="00CB451B">
          <w:rPr>
            <w:rStyle w:val="Hyperlink"/>
          </w:rPr>
          <w:t>http://www.dot.state.mn.us/pollinators/index.html</w:t>
        </w:r>
      </w:hyperlink>
      <w:r>
        <w:t xml:space="preserve"> </w:t>
      </w:r>
    </w:p>
    <w:p w14:paraId="65FCCB1B" w14:textId="77777777" w:rsidR="004705CB" w:rsidRDefault="004705CB" w:rsidP="00CE0008">
      <w:pPr>
        <w:ind w:firstLine="0"/>
      </w:pPr>
    </w:p>
    <w:p w14:paraId="3D4E2572" w14:textId="1132DF99" w:rsidR="004B4B26" w:rsidRPr="004B4B26" w:rsidRDefault="002372B4" w:rsidP="00CE0008">
      <w:pPr>
        <w:ind w:firstLine="0"/>
      </w:pPr>
      <w:hyperlink r:id="rId89" w:history="1">
        <w:r w:rsidR="004B4B26" w:rsidRPr="00C53F02">
          <w:rPr>
            <w:rStyle w:val="Hyperlink"/>
          </w:rPr>
          <w:t>http://www.dot.state.mn.us/maintenance/pdf/manual/ch5.pdf</w:t>
        </w:r>
      </w:hyperlink>
      <w:r w:rsidR="004B4B26">
        <w:t xml:space="preserve"> </w:t>
      </w:r>
    </w:p>
    <w:p w14:paraId="3D676BD9" w14:textId="057A4162" w:rsidR="004B4B26" w:rsidRPr="004B4B26" w:rsidRDefault="004B4B26" w:rsidP="004B4B26">
      <w:r>
        <w:t xml:space="preserve"> </w:t>
      </w:r>
    </w:p>
    <w:p w14:paraId="55E4EC02" w14:textId="59010B29" w:rsidR="00A91E12" w:rsidRDefault="002372B4" w:rsidP="00CE0008">
      <w:pPr>
        <w:ind w:firstLine="0"/>
      </w:pPr>
      <w:hyperlink r:id="rId90" w:history="1">
        <w:r w:rsidR="00CE0008" w:rsidRPr="005B6185">
          <w:rPr>
            <w:rStyle w:val="Hyperlink"/>
          </w:rPr>
          <w:t>https://www.dnr.state.mn.us/roadsidesforwildlife/index.html</w:t>
        </w:r>
      </w:hyperlink>
      <w:r w:rsidR="00A91E12">
        <w:t xml:space="preserve">    </w:t>
      </w:r>
      <w:r w:rsidR="00A91E12">
        <w:tab/>
      </w:r>
    </w:p>
    <w:p w14:paraId="446ACEAE" w14:textId="2B5C04C4" w:rsidR="00D67D42" w:rsidRPr="00813F3B" w:rsidRDefault="00D67D42" w:rsidP="00CE0008">
      <w:pPr>
        <w:pStyle w:val="NCHRPParagraph"/>
        <w:spacing w:before="240"/>
        <w:ind w:left="0" w:firstLine="0"/>
        <w:rPr>
          <w:rStyle w:val="Emphasis"/>
          <w:b/>
          <w:i w:val="0"/>
        </w:rPr>
      </w:pPr>
      <w:r w:rsidRPr="00813F3B">
        <w:rPr>
          <w:rStyle w:val="Emphasis"/>
          <w:b/>
          <w:i w:val="0"/>
        </w:rPr>
        <w:t>Mississippi</w:t>
      </w:r>
      <w:r w:rsidR="00A91E12" w:rsidRPr="00813F3B">
        <w:rPr>
          <w:rStyle w:val="Emphasis"/>
          <w:b/>
          <w:i w:val="0"/>
        </w:rPr>
        <w:t xml:space="preserve"> Department of Transportation (M</w:t>
      </w:r>
      <w:r w:rsidR="00EB3964" w:rsidRPr="00813F3B">
        <w:rPr>
          <w:rStyle w:val="Emphasis"/>
          <w:b/>
          <w:i w:val="0"/>
        </w:rPr>
        <w:t>S</w:t>
      </w:r>
      <w:r w:rsidR="00A91E12" w:rsidRPr="00813F3B">
        <w:rPr>
          <w:rStyle w:val="Emphasis"/>
          <w:b/>
          <w:i w:val="0"/>
        </w:rPr>
        <w:t>DOT)</w:t>
      </w:r>
    </w:p>
    <w:p w14:paraId="042F8E1A" w14:textId="12AD932A" w:rsidR="00EB3964" w:rsidRPr="00EB3964" w:rsidRDefault="00FA5523" w:rsidP="00EB3964">
      <w:r>
        <w:t>No documents found.</w:t>
      </w:r>
    </w:p>
    <w:p w14:paraId="5087D2A2" w14:textId="39040A3A" w:rsidR="00D67D42" w:rsidRDefault="00D67D42" w:rsidP="00CE0008">
      <w:pPr>
        <w:pStyle w:val="NCHRPParagraph"/>
        <w:spacing w:before="240"/>
        <w:ind w:left="0" w:firstLine="0"/>
        <w:rPr>
          <w:rStyle w:val="Emphasis"/>
          <w:b/>
          <w:i w:val="0"/>
        </w:rPr>
      </w:pPr>
      <w:r w:rsidRPr="00813F3B">
        <w:rPr>
          <w:rStyle w:val="Emphasis"/>
          <w:b/>
          <w:i w:val="0"/>
        </w:rPr>
        <w:t>Missouri</w:t>
      </w:r>
      <w:r w:rsidR="00EB3964" w:rsidRPr="00813F3B">
        <w:rPr>
          <w:rStyle w:val="Emphasis"/>
          <w:b/>
          <w:i w:val="0"/>
        </w:rPr>
        <w:t xml:space="preserve"> Department of Transportation (MoDOT)</w:t>
      </w:r>
    </w:p>
    <w:p w14:paraId="6B092377" w14:textId="322564F0" w:rsidR="00F80DF9" w:rsidRDefault="00F12CA0" w:rsidP="00F12CA0">
      <w:pPr>
        <w:pStyle w:val="NCHRPParagraph"/>
        <w:spacing w:before="240"/>
        <w:ind w:left="0" w:firstLine="0"/>
        <w:rPr>
          <w:sz w:val="23"/>
          <w:szCs w:val="23"/>
        </w:rPr>
      </w:pPr>
      <w:r>
        <w:rPr>
          <w:noProof/>
          <w:sz w:val="23"/>
          <w:szCs w:val="23"/>
        </w:rPr>
        <w:drawing>
          <wp:anchor distT="0" distB="0" distL="114300" distR="114300" simplePos="0" relativeHeight="251704320" behindDoc="0" locked="0" layoutInCell="1" allowOverlap="1" wp14:anchorId="72E29D93" wp14:editId="1B9747B1">
            <wp:simplePos x="0" y="0"/>
            <wp:positionH relativeFrom="column">
              <wp:posOffset>2620010</wp:posOffset>
            </wp:positionH>
            <wp:positionV relativeFrom="paragraph">
              <wp:posOffset>232410</wp:posOffset>
            </wp:positionV>
            <wp:extent cx="2987040" cy="1767840"/>
            <wp:effectExtent l="0" t="0" r="3810"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987040" cy="1767840"/>
                    </a:xfrm>
                    <a:prstGeom prst="rect">
                      <a:avLst/>
                    </a:prstGeom>
                    <a:noFill/>
                  </pic:spPr>
                </pic:pic>
              </a:graphicData>
            </a:graphic>
            <wp14:sizeRelH relativeFrom="page">
              <wp14:pctWidth>0</wp14:pctWidth>
            </wp14:sizeRelH>
            <wp14:sizeRelV relativeFrom="page">
              <wp14:pctHeight>0</wp14:pctHeight>
            </wp14:sizeRelV>
          </wp:anchor>
        </w:drawing>
      </w:r>
      <w:r>
        <w:rPr>
          <w:sz w:val="23"/>
          <w:szCs w:val="23"/>
        </w:rPr>
        <w:t xml:space="preserve">Slopes steeper than 3 to 1 and areas not required to be mowed should be planted to wildflowers and native grasses, encouraged to naturalize or landscaped. Pollinator-beneficial vegetation should be promoted in these areas. </w:t>
      </w:r>
      <w:r w:rsidRPr="00F12CA0">
        <w:rPr>
          <w:sz w:val="23"/>
          <w:szCs w:val="23"/>
        </w:rPr>
        <w:t>The number of mowing cycles may be adjusted and coordinated statewide if growing conditions require it.</w:t>
      </w:r>
      <w:r w:rsidRPr="00F12CA0">
        <w:t xml:space="preserve"> </w:t>
      </w:r>
      <w:r w:rsidRPr="00F12CA0">
        <w:rPr>
          <w:sz w:val="23"/>
          <w:szCs w:val="23"/>
        </w:rPr>
        <w:t xml:space="preserve">Native vegetation should be left standing and encouraged in areas that </w:t>
      </w:r>
      <w:r>
        <w:rPr>
          <w:sz w:val="23"/>
          <w:szCs w:val="23"/>
        </w:rPr>
        <w:t xml:space="preserve">are prone to drifting snow. </w:t>
      </w:r>
    </w:p>
    <w:p w14:paraId="13DDD21F" w14:textId="0016751A" w:rsidR="00EB3964" w:rsidRDefault="00EB3964" w:rsidP="00CE0008">
      <w:pPr>
        <w:ind w:firstLine="0"/>
      </w:pPr>
      <w:r w:rsidRPr="00FA5523">
        <w:rPr>
          <w:i/>
        </w:rPr>
        <w:t>Roadside Vegetation Management</w:t>
      </w:r>
      <w:r w:rsidRPr="00EB3964">
        <w:t xml:space="preserve">. 2017. Missouri DOT. </w:t>
      </w:r>
      <w:hyperlink r:id="rId92" w:history="1">
        <w:r w:rsidRPr="00225BDF">
          <w:rPr>
            <w:rStyle w:val="Hyperlink"/>
          </w:rPr>
          <w:t>http://epg.modot.mo.gov/files/9/97/822_2017.pdf</w:t>
        </w:r>
      </w:hyperlink>
      <w:r>
        <w:t xml:space="preserve"> </w:t>
      </w:r>
    </w:p>
    <w:p w14:paraId="05A88080" w14:textId="0F0A356F" w:rsidR="00D67D42" w:rsidRPr="00813F3B" w:rsidRDefault="00D67D42" w:rsidP="00CE0008">
      <w:pPr>
        <w:pStyle w:val="NCHRPParagraph"/>
        <w:spacing w:before="240"/>
        <w:ind w:left="0" w:firstLine="0"/>
        <w:rPr>
          <w:rStyle w:val="Emphasis"/>
          <w:b/>
          <w:i w:val="0"/>
        </w:rPr>
      </w:pPr>
      <w:r w:rsidRPr="00813F3B">
        <w:rPr>
          <w:rStyle w:val="Emphasis"/>
          <w:b/>
          <w:i w:val="0"/>
        </w:rPr>
        <w:lastRenderedPageBreak/>
        <w:t>Montana</w:t>
      </w:r>
      <w:r w:rsidR="00EB3964" w:rsidRPr="00813F3B">
        <w:rPr>
          <w:rStyle w:val="Emphasis"/>
          <w:b/>
          <w:i w:val="0"/>
        </w:rPr>
        <w:t xml:space="preserve"> Department of Transportation (MDT)</w:t>
      </w:r>
    </w:p>
    <w:p w14:paraId="22EBC67F" w14:textId="75725E16" w:rsidR="00F12CA0" w:rsidRDefault="00C445F9" w:rsidP="00C445F9">
      <w:pPr>
        <w:ind w:firstLine="0"/>
      </w:pPr>
      <w:r>
        <w:t>The roadside is comprised of an active zone, which is typically the area from the paved shoulder out 15 feet, and a passive zone, which is the remainder of the right-of-way width. The passive zone should not be mowed unless it is a component of a predetermined management issue, such as snow drifting areas, sight distance, aesthetic issues in urban areas, or a component of weed control plans.</w:t>
      </w:r>
    </w:p>
    <w:p w14:paraId="3F90648F" w14:textId="554D5A07" w:rsidR="00C445F9" w:rsidRPr="00C445F9" w:rsidRDefault="00C445F9" w:rsidP="00C445F9">
      <w:pPr>
        <w:ind w:firstLine="0"/>
      </w:pPr>
      <w:r>
        <w:t xml:space="preserve">Maintenance Manual. 2009. </w:t>
      </w:r>
      <w:hyperlink r:id="rId93" w:history="1">
        <w:r w:rsidRPr="00CB451B">
          <w:rPr>
            <w:rStyle w:val="Hyperlink"/>
          </w:rPr>
          <w:t>https://www.mdt.mt.gov/publications/docs/manuals/mmanual/chapt5c.pdf</w:t>
        </w:r>
      </w:hyperlink>
      <w:r>
        <w:t xml:space="preserve"> </w:t>
      </w:r>
    </w:p>
    <w:p w14:paraId="14779E43" w14:textId="7A40907E" w:rsidR="00C445F9" w:rsidRDefault="00C445F9" w:rsidP="00EB3964">
      <w:pPr>
        <w:ind w:firstLine="0"/>
        <w:rPr>
          <w:i/>
        </w:rPr>
      </w:pPr>
    </w:p>
    <w:p w14:paraId="19F43041" w14:textId="7E7CF563" w:rsidR="00C445F9" w:rsidRDefault="00C445F9" w:rsidP="00EB3964">
      <w:pPr>
        <w:ind w:firstLine="0"/>
      </w:pPr>
      <w:r>
        <w:t>The focus of the MDT IRVM plan is the control of noxious and invasive plants. The plan outlines six major components.</w:t>
      </w:r>
    </w:p>
    <w:p w14:paraId="1ADED5BF" w14:textId="53312AF5" w:rsidR="00C445F9" w:rsidRDefault="00C445F9" w:rsidP="0069437D">
      <w:pPr>
        <w:pStyle w:val="ListParagraph"/>
        <w:numPr>
          <w:ilvl w:val="0"/>
          <w:numId w:val="47"/>
        </w:numPr>
        <w:spacing w:before="240"/>
        <w:ind w:left="720"/>
      </w:pPr>
      <w:r>
        <w:t>Public awareness and education.</w:t>
      </w:r>
    </w:p>
    <w:p w14:paraId="2049D791" w14:textId="329B0B21" w:rsidR="009A603C" w:rsidRDefault="009A603C" w:rsidP="0069437D">
      <w:pPr>
        <w:pStyle w:val="ListParagraph"/>
        <w:numPr>
          <w:ilvl w:val="0"/>
          <w:numId w:val="47"/>
        </w:numPr>
        <w:spacing w:before="240"/>
        <w:ind w:left="720"/>
      </w:pPr>
      <w:r>
        <w:t>Prevention and early detection.</w:t>
      </w:r>
    </w:p>
    <w:p w14:paraId="0106C4D6" w14:textId="5DE97B96" w:rsidR="009A603C" w:rsidRDefault="009A603C" w:rsidP="0069437D">
      <w:pPr>
        <w:pStyle w:val="ListParagraph"/>
        <w:numPr>
          <w:ilvl w:val="0"/>
          <w:numId w:val="47"/>
        </w:numPr>
        <w:spacing w:before="240"/>
        <w:ind w:left="720"/>
      </w:pPr>
      <w:r>
        <w:t>Rapid response and management.</w:t>
      </w:r>
    </w:p>
    <w:p w14:paraId="613706ED" w14:textId="2E8FF5E1" w:rsidR="009A603C" w:rsidRDefault="009A603C" w:rsidP="0069437D">
      <w:pPr>
        <w:pStyle w:val="ListParagraph"/>
        <w:numPr>
          <w:ilvl w:val="0"/>
          <w:numId w:val="47"/>
        </w:numPr>
        <w:spacing w:before="240"/>
        <w:ind w:left="720"/>
      </w:pPr>
      <w:r>
        <w:t>Restoration and rehabilitation.</w:t>
      </w:r>
    </w:p>
    <w:p w14:paraId="7BAB0109" w14:textId="09B7D3E0" w:rsidR="009A603C" w:rsidRDefault="009A603C" w:rsidP="0069437D">
      <w:pPr>
        <w:pStyle w:val="ListParagraph"/>
        <w:numPr>
          <w:ilvl w:val="0"/>
          <w:numId w:val="47"/>
        </w:numPr>
        <w:spacing w:before="240"/>
        <w:ind w:left="720"/>
      </w:pPr>
      <w:r>
        <w:t>Research and new technology.</w:t>
      </w:r>
    </w:p>
    <w:p w14:paraId="6C47DB5D" w14:textId="6C20F898" w:rsidR="009A603C" w:rsidRDefault="009A603C" w:rsidP="0069437D">
      <w:pPr>
        <w:pStyle w:val="ListParagraph"/>
        <w:numPr>
          <w:ilvl w:val="0"/>
          <w:numId w:val="47"/>
        </w:numPr>
        <w:spacing w:before="240"/>
        <w:ind w:left="720"/>
      </w:pPr>
      <w:r>
        <w:t>Assessment (monitoring and evaluation).</w:t>
      </w:r>
    </w:p>
    <w:p w14:paraId="44150932" w14:textId="741D4BA4" w:rsidR="00EB3964" w:rsidRDefault="00EB3964" w:rsidP="009A603C">
      <w:pPr>
        <w:spacing w:before="240"/>
        <w:ind w:firstLine="0"/>
      </w:pPr>
      <w:r w:rsidRPr="00FA5523">
        <w:rPr>
          <w:i/>
        </w:rPr>
        <w:t>DOT Statewide Integrated Roadside Vegetation Management Plan: 2012-2018</w:t>
      </w:r>
      <w:r>
        <w:t>. 2012.</w:t>
      </w:r>
    </w:p>
    <w:p w14:paraId="2C565457" w14:textId="66B8E722" w:rsidR="00D67D42" w:rsidRDefault="002372B4" w:rsidP="00EB3964">
      <w:pPr>
        <w:ind w:firstLine="0"/>
      </w:pPr>
      <w:hyperlink r:id="rId94" w:history="1">
        <w:r w:rsidR="00EB3964" w:rsidRPr="00225BDF">
          <w:rPr>
            <w:rStyle w:val="Hyperlink"/>
          </w:rPr>
          <w:t>https://www.mdt.mt.gov/publications/docs/manuals/weed_mgmt_plan.pdf</w:t>
        </w:r>
      </w:hyperlink>
      <w:r w:rsidR="00EB3964">
        <w:t xml:space="preserve"> </w:t>
      </w:r>
    </w:p>
    <w:p w14:paraId="06EE5D09" w14:textId="741BD643" w:rsidR="00D67D42" w:rsidRDefault="00D67D42" w:rsidP="00CE0008">
      <w:pPr>
        <w:pStyle w:val="NCHRPParagraph"/>
        <w:spacing w:before="240"/>
        <w:ind w:left="0" w:firstLine="0"/>
        <w:rPr>
          <w:rStyle w:val="Emphasis"/>
          <w:b/>
          <w:i w:val="0"/>
        </w:rPr>
      </w:pPr>
      <w:r w:rsidRPr="00813F3B">
        <w:rPr>
          <w:rStyle w:val="Emphasis"/>
          <w:b/>
          <w:i w:val="0"/>
        </w:rPr>
        <w:t>Nebraska</w:t>
      </w:r>
      <w:r w:rsidR="00EB3964" w:rsidRPr="00813F3B">
        <w:rPr>
          <w:rStyle w:val="Emphasis"/>
          <w:b/>
          <w:i w:val="0"/>
        </w:rPr>
        <w:t xml:space="preserve"> Department of Transportation (NEDOT)</w:t>
      </w:r>
    </w:p>
    <w:p w14:paraId="6AF7C71E" w14:textId="6EDB2E94" w:rsidR="009A603C" w:rsidRPr="009A603C" w:rsidRDefault="009A603C" w:rsidP="0051148C">
      <w:pPr>
        <w:pStyle w:val="NCHRPParagraph"/>
        <w:ind w:left="0" w:firstLine="0"/>
        <w:rPr>
          <w:rStyle w:val="Emphasis"/>
          <w:i w:val="0"/>
        </w:rPr>
      </w:pPr>
      <w:r w:rsidRPr="009A603C">
        <w:rPr>
          <w:rStyle w:val="Emphasis"/>
          <w:i w:val="0"/>
        </w:rPr>
        <w:t xml:space="preserve">Most roadways receive three mow cycles with </w:t>
      </w:r>
      <w:r>
        <w:rPr>
          <w:rStyle w:val="Emphasis"/>
          <w:i w:val="0"/>
        </w:rPr>
        <w:t xml:space="preserve">a </w:t>
      </w:r>
      <w:r w:rsidR="001F043C">
        <w:rPr>
          <w:rStyle w:val="Emphasis"/>
          <w:i w:val="0"/>
        </w:rPr>
        <w:t>m</w:t>
      </w:r>
      <w:r>
        <w:rPr>
          <w:rStyle w:val="Emphasis"/>
          <w:i w:val="0"/>
        </w:rPr>
        <w:t>inimum width of</w:t>
      </w:r>
      <w:r w:rsidR="001F043C">
        <w:rPr>
          <w:rStyle w:val="Emphasis"/>
          <w:i w:val="0"/>
        </w:rPr>
        <w:t xml:space="preserve"> 5 feet and maximum of 15 feet. If wildflowers are present within the first 15 feet then the maximum mow width is 8 feet.</w:t>
      </w:r>
      <w:r>
        <w:rPr>
          <w:rStyle w:val="Emphasis"/>
          <w:i w:val="0"/>
        </w:rPr>
        <w:t xml:space="preserve"> </w:t>
      </w:r>
    </w:p>
    <w:p w14:paraId="4E7E6B14" w14:textId="372FA953" w:rsidR="0051148C" w:rsidRDefault="0051148C" w:rsidP="0051148C">
      <w:pPr>
        <w:pStyle w:val="NCHRPParagraph"/>
        <w:spacing w:before="240"/>
        <w:ind w:left="0" w:firstLine="0"/>
        <w:rPr>
          <w:rStyle w:val="Emphasis"/>
          <w:i w:val="0"/>
        </w:rPr>
      </w:pPr>
      <w:r w:rsidRPr="0051148C">
        <w:rPr>
          <w:rStyle w:val="Emphasis"/>
        </w:rPr>
        <w:t>Highway Mowing Guidelines</w:t>
      </w:r>
      <w:r w:rsidRPr="0051148C">
        <w:rPr>
          <w:rStyle w:val="Emphasis"/>
          <w:i w:val="0"/>
        </w:rPr>
        <w:t>. Department of Roads. 2008. 14p. OCLC #281432347.</w:t>
      </w:r>
      <w:r>
        <w:rPr>
          <w:rStyle w:val="Emphasis"/>
          <w:i w:val="0"/>
        </w:rPr>
        <w:t xml:space="preserve"> </w:t>
      </w:r>
      <w:r w:rsidRPr="0051148C">
        <w:rPr>
          <w:rStyle w:val="Emphasis"/>
          <w:i w:val="0"/>
        </w:rPr>
        <w:t xml:space="preserve">R6000H034-2008. </w:t>
      </w:r>
      <w:hyperlink r:id="rId95" w:history="1">
        <w:r w:rsidRPr="00CB451B">
          <w:rPr>
            <w:rStyle w:val="Hyperlink"/>
          </w:rPr>
          <w:t>http://www.nlc.state.ne.us/epubs/R6000/H034-2008.pdf</w:t>
        </w:r>
      </w:hyperlink>
    </w:p>
    <w:p w14:paraId="57BC60AA" w14:textId="10E6274F" w:rsidR="001F043C" w:rsidRDefault="001F043C" w:rsidP="0051148C">
      <w:pPr>
        <w:pStyle w:val="NCHRPParagraph"/>
        <w:spacing w:before="240"/>
        <w:ind w:left="0"/>
        <w:rPr>
          <w:rStyle w:val="Emphasis"/>
          <w:i w:val="0"/>
        </w:rPr>
      </w:pPr>
      <w:r w:rsidRPr="001F043C">
        <w:rPr>
          <w:rStyle w:val="Emphasis"/>
          <w:i w:val="0"/>
        </w:rPr>
        <w:t xml:space="preserve">The Nebraska Department of Transportation is focused on being good stewards of the environment as well as our roadways.  We work each year to balance the needs of the public while maintaining valuable habitat for native Nebraska wildlife.  We do this through strategic mowing as well as noxious weed maintenance.  </w:t>
      </w:r>
      <w:r>
        <w:rPr>
          <w:rStyle w:val="Emphasis"/>
          <w:i w:val="0"/>
        </w:rPr>
        <w:t xml:space="preserve">The website below contains a video explaining the NEDOT weed management program, </w:t>
      </w:r>
      <w:r w:rsidRPr="001F043C">
        <w:rPr>
          <w:rStyle w:val="Emphasis"/>
        </w:rPr>
        <w:t>Nebraska’s Roadsides-Noxious Weeds</w:t>
      </w:r>
      <w:r>
        <w:rPr>
          <w:rStyle w:val="Emphasis"/>
          <w:i w:val="0"/>
        </w:rPr>
        <w:t>.</w:t>
      </w:r>
    </w:p>
    <w:p w14:paraId="7FEEC1F7" w14:textId="77777777" w:rsidR="0051148C" w:rsidRDefault="0051148C" w:rsidP="00FA5523">
      <w:pPr>
        <w:ind w:firstLine="0"/>
        <w:rPr>
          <w:i/>
        </w:rPr>
      </w:pPr>
    </w:p>
    <w:p w14:paraId="403F88F9" w14:textId="2FE86966" w:rsidR="00FA5523" w:rsidRDefault="00FA5523" w:rsidP="00FA5523">
      <w:pPr>
        <w:ind w:firstLine="0"/>
      </w:pPr>
      <w:r w:rsidRPr="00FA5523">
        <w:rPr>
          <w:i/>
        </w:rPr>
        <w:t>Managing Nebraska's Roadsides - Noxious Weeds &amp; Mowing</w:t>
      </w:r>
      <w:r>
        <w:t>. August 18, 2017</w:t>
      </w:r>
    </w:p>
    <w:p w14:paraId="0173C411" w14:textId="739E97A3" w:rsidR="00D67D42" w:rsidRDefault="002372B4" w:rsidP="00DD2018">
      <w:pPr>
        <w:ind w:firstLine="0"/>
      </w:pPr>
      <w:hyperlink r:id="rId96" w:history="1">
        <w:r w:rsidR="00DD2018" w:rsidRPr="00225BDF">
          <w:rPr>
            <w:rStyle w:val="Hyperlink"/>
          </w:rPr>
          <w:t>https://dot.nebraska.gov/news-media/transportation-tidbits/managing-nebraskas-roadsides-noxious-weeds-mowing/</w:t>
        </w:r>
      </w:hyperlink>
      <w:r w:rsidR="00DD2018">
        <w:t xml:space="preserve"> </w:t>
      </w:r>
    </w:p>
    <w:p w14:paraId="0B1262D9" w14:textId="77777777" w:rsidR="00976CC0" w:rsidRDefault="00976CC0" w:rsidP="00976CC0">
      <w:pPr>
        <w:ind w:firstLine="0"/>
      </w:pPr>
    </w:p>
    <w:p w14:paraId="0E147038" w14:textId="56D38140" w:rsidR="00976CC0" w:rsidRDefault="00976CC0" w:rsidP="002C11EA">
      <w:r>
        <w:t>Roadside seed mixtures are planted during highway construction projects.  Mixtures that are planted away from highway shoulders are comprised of approximately 10-20% native wildflower seed, by weight.  Species planted are suited to the region of Nebraska in which the construction project occurs, and may serve as food and habitat for pollinators.</w:t>
      </w:r>
    </w:p>
    <w:p w14:paraId="49EFBE75" w14:textId="77777777" w:rsidR="00976CC0" w:rsidRDefault="00976CC0" w:rsidP="00815273">
      <w:pPr>
        <w:pStyle w:val="ListParagraph"/>
        <w:numPr>
          <w:ilvl w:val="0"/>
          <w:numId w:val="55"/>
        </w:numPr>
        <w:spacing w:before="240"/>
      </w:pPr>
      <w:r>
        <w:t>NDOT programmatic documents have been revised to recommend mowing dates and frequencies that minimize interference with pollinator life cycles and foraging needs.</w:t>
      </w:r>
    </w:p>
    <w:p w14:paraId="0D6A73BC" w14:textId="77777777" w:rsidR="00976CC0" w:rsidRDefault="00976CC0" w:rsidP="00815273">
      <w:pPr>
        <w:pStyle w:val="ListParagraph"/>
        <w:numPr>
          <w:ilvl w:val="0"/>
          <w:numId w:val="55"/>
        </w:numPr>
      </w:pPr>
      <w:r>
        <w:lastRenderedPageBreak/>
        <w:t>NDOT staff participate in efforts led by Nebraska pollinator interest groups, to develop action plans and policies to support pollinator life cycles and develop habitat.</w:t>
      </w:r>
    </w:p>
    <w:p w14:paraId="262C4340" w14:textId="7DADB911" w:rsidR="00976CC0" w:rsidRDefault="00976CC0" w:rsidP="00815273">
      <w:pPr>
        <w:pStyle w:val="ListParagraph"/>
        <w:numPr>
          <w:ilvl w:val="0"/>
          <w:numId w:val="55"/>
        </w:numPr>
      </w:pPr>
      <w:r>
        <w:t xml:space="preserve">NDOT is a cooperator with the Nebraska Game and Parks Commission on a pollinator habitat establishment project on Nebraska’s Cowboy Trail: </w:t>
      </w:r>
      <w:hyperlink r:id="rId97" w:history="1">
        <w:r w:rsidR="002C11EA" w:rsidRPr="00CB451B">
          <w:rPr>
            <w:rStyle w:val="Hyperlink"/>
          </w:rPr>
          <w:t>http://outdoornebraska.gov/cowboytrail/</w:t>
        </w:r>
      </w:hyperlink>
      <w:r w:rsidR="002C11EA">
        <w:t xml:space="preserve"> </w:t>
      </w:r>
    </w:p>
    <w:p w14:paraId="0C1939B8" w14:textId="37B8AB1B" w:rsidR="00976CC0" w:rsidRDefault="00976CC0" w:rsidP="00DD2018">
      <w:pPr>
        <w:ind w:firstLine="0"/>
      </w:pPr>
      <w:r w:rsidRPr="00976CC0">
        <w:rPr>
          <w:i/>
        </w:rPr>
        <w:t>NDOT Activities to Support Pollinators.</w:t>
      </w:r>
      <w:r>
        <w:t xml:space="preserve"> </w:t>
      </w:r>
      <w:hyperlink r:id="rId98" w:history="1">
        <w:r w:rsidRPr="00CB451B">
          <w:rPr>
            <w:rStyle w:val="Hyperlink"/>
          </w:rPr>
          <w:t>https://dot.nebraska.gov/projects/environment/pollinators/</w:t>
        </w:r>
      </w:hyperlink>
      <w:r>
        <w:t xml:space="preserve"> </w:t>
      </w:r>
    </w:p>
    <w:p w14:paraId="4288F55D" w14:textId="77777777" w:rsidR="00976CC0" w:rsidRDefault="00976CC0" w:rsidP="00DD2018">
      <w:pPr>
        <w:ind w:firstLine="0"/>
      </w:pPr>
    </w:p>
    <w:p w14:paraId="77331A08" w14:textId="7A1A02E1" w:rsidR="002C11EA" w:rsidRDefault="002C11EA" w:rsidP="002C11EA">
      <w:pPr>
        <w:ind w:firstLine="0"/>
      </w:pPr>
      <w:r>
        <w:t>A total mow-out of the right-of-way will be completed periodically. This shall be planned so that at least ¼ or 1/5 of the total mileage in the maintenance area is done each year. The vegetation shall not be removed from an entire district in any one year. The mow-out is limited to one side of the road in any given year. Mow-out operations are not recommended until after October 1.</w:t>
      </w:r>
    </w:p>
    <w:p w14:paraId="6FD2D31B" w14:textId="79336129" w:rsidR="002C11EA" w:rsidRDefault="002C11EA" w:rsidP="00815273">
      <w:pPr>
        <w:pStyle w:val="ListParagraph"/>
        <w:numPr>
          <w:ilvl w:val="0"/>
          <w:numId w:val="56"/>
        </w:numPr>
        <w:spacing w:before="240"/>
      </w:pPr>
      <w:r>
        <w:t>Mow-outs shall comply with the dates allowed by the Memorandum of Understanding between NDOR and the Nebraska Game and Parks Commission (</w:t>
      </w:r>
      <w:r w:rsidR="007D766D">
        <w:t xml:space="preserve">See </w:t>
      </w:r>
      <w:r>
        <w:t xml:space="preserve">Appendix </w:t>
      </w:r>
      <w:r w:rsidR="007D766D">
        <w:t>C</w:t>
      </w:r>
      <w:r>
        <w:t>). However, mowing foreslopes, ditches, and backslopes only after October 1 is beneficial for seed dispersal of wildflowers AND for supporting pollinating organisms’ life cycle completion.</w:t>
      </w:r>
    </w:p>
    <w:p w14:paraId="3C1D7610" w14:textId="4E639259" w:rsidR="002C11EA" w:rsidRDefault="002C11EA" w:rsidP="00815273">
      <w:pPr>
        <w:pStyle w:val="ListParagraph"/>
        <w:numPr>
          <w:ilvl w:val="0"/>
          <w:numId w:val="56"/>
        </w:numPr>
      </w:pPr>
      <w:r>
        <w:t>Landscape program trees and shrubs – When the complete right-of-way is mowed, use extra caution beyond the clear zone to preserve established woody plantings. Newer plantings usually have mulch spread around the trunks, or may be guywired with a stake.</w:t>
      </w:r>
    </w:p>
    <w:p w14:paraId="57109C78" w14:textId="5669FF67" w:rsidR="00976CC0" w:rsidRDefault="002C11EA" w:rsidP="00815273">
      <w:pPr>
        <w:pStyle w:val="ListParagraph"/>
        <w:numPr>
          <w:ilvl w:val="0"/>
          <w:numId w:val="56"/>
        </w:numPr>
      </w:pPr>
      <w:r>
        <w:t>Volunteer trees and shrubs – saplings of red cedar, cottonwood, Siberian elm, and other weedy species should be mowed out. Mowing is not recommended for trees greater than 3 feet tall. Volunteer shrubs may be left to grow, unless they cause a snow drifting hazard or interfere with sight distance requirements. Trees and shrubs that remain after mowing must not be a future hazard to NDOT operations or to the public.</w:t>
      </w:r>
    </w:p>
    <w:p w14:paraId="2486C244" w14:textId="77777777" w:rsidR="002C11EA" w:rsidRDefault="002C11EA" w:rsidP="00976CC0">
      <w:pPr>
        <w:ind w:firstLine="0"/>
        <w:rPr>
          <w:i/>
        </w:rPr>
      </w:pPr>
    </w:p>
    <w:p w14:paraId="057E0D8D" w14:textId="5524380B" w:rsidR="00976CC0" w:rsidRDefault="00976CC0" w:rsidP="00976CC0">
      <w:pPr>
        <w:ind w:firstLine="0"/>
      </w:pPr>
      <w:r w:rsidRPr="00976CC0">
        <w:rPr>
          <w:i/>
        </w:rPr>
        <w:t>NDOT Roadside Vegetation Establishment and Management</w:t>
      </w:r>
      <w:r>
        <w:t xml:space="preserve">. 2018. </w:t>
      </w:r>
      <w:hyperlink r:id="rId99" w:history="1">
        <w:r w:rsidR="002C11EA" w:rsidRPr="00CB451B">
          <w:rPr>
            <w:rStyle w:val="Hyperlink"/>
          </w:rPr>
          <w:t>https://dot.nebraska.gov/media/4016/veg-manual.pdf</w:t>
        </w:r>
      </w:hyperlink>
      <w:r w:rsidR="002C11EA">
        <w:t xml:space="preserve"> </w:t>
      </w:r>
    </w:p>
    <w:p w14:paraId="51357094" w14:textId="678357F5" w:rsidR="00D67D42" w:rsidRPr="00813F3B" w:rsidRDefault="00D67D42" w:rsidP="00CE0008">
      <w:pPr>
        <w:pStyle w:val="NCHRPParagraph"/>
        <w:spacing w:before="240"/>
        <w:ind w:left="0" w:firstLine="0"/>
        <w:rPr>
          <w:rStyle w:val="Emphasis"/>
          <w:b/>
          <w:i w:val="0"/>
        </w:rPr>
      </w:pPr>
      <w:r w:rsidRPr="00813F3B">
        <w:rPr>
          <w:rStyle w:val="Emphasis"/>
          <w:b/>
          <w:i w:val="0"/>
        </w:rPr>
        <w:t>Nevada</w:t>
      </w:r>
      <w:r w:rsidR="00EB3964" w:rsidRPr="00813F3B">
        <w:rPr>
          <w:rStyle w:val="Emphasis"/>
          <w:b/>
          <w:i w:val="0"/>
        </w:rPr>
        <w:t xml:space="preserve"> Department of Transportation (NVDOT)</w:t>
      </w:r>
    </w:p>
    <w:p w14:paraId="4179BCDA" w14:textId="1A1B3256" w:rsidR="00FA5523" w:rsidRDefault="00FA5523" w:rsidP="00CE0008">
      <w:pPr>
        <w:ind w:firstLine="0"/>
      </w:pPr>
      <w:r>
        <w:t>No documents found.</w:t>
      </w:r>
    </w:p>
    <w:p w14:paraId="0A2CC4A6" w14:textId="7758E262" w:rsidR="00D67D42" w:rsidRPr="00813F3B" w:rsidRDefault="00D67D42" w:rsidP="00CE0008">
      <w:pPr>
        <w:pStyle w:val="NCHRPParagraph"/>
        <w:spacing w:before="240"/>
        <w:ind w:left="0" w:firstLine="0"/>
        <w:rPr>
          <w:rStyle w:val="Emphasis"/>
          <w:b/>
          <w:i w:val="0"/>
        </w:rPr>
      </w:pPr>
      <w:r w:rsidRPr="00813F3B">
        <w:rPr>
          <w:rStyle w:val="Emphasis"/>
          <w:b/>
          <w:i w:val="0"/>
        </w:rPr>
        <w:t>New Hampshire</w:t>
      </w:r>
      <w:r w:rsidR="00EB3964" w:rsidRPr="00813F3B">
        <w:rPr>
          <w:rStyle w:val="Emphasis"/>
          <w:b/>
          <w:i w:val="0"/>
        </w:rPr>
        <w:t xml:space="preserve"> Department of Transportation (NHDOT)</w:t>
      </w:r>
    </w:p>
    <w:p w14:paraId="27F1B247" w14:textId="77145CFE" w:rsidR="00EB3964" w:rsidRDefault="00FA5523" w:rsidP="00CE0008">
      <w:pPr>
        <w:ind w:firstLine="0"/>
      </w:pPr>
      <w:r>
        <w:t>No documents found.</w:t>
      </w:r>
    </w:p>
    <w:p w14:paraId="7280BBF0" w14:textId="1EBE6A84" w:rsidR="00D67D42" w:rsidRPr="00813F3B" w:rsidRDefault="00D67D42" w:rsidP="00CE0008">
      <w:pPr>
        <w:pStyle w:val="NCHRPParagraph"/>
        <w:spacing w:before="240"/>
        <w:ind w:left="0" w:firstLine="0"/>
        <w:rPr>
          <w:rStyle w:val="Emphasis"/>
          <w:b/>
          <w:i w:val="0"/>
        </w:rPr>
      </w:pPr>
      <w:r w:rsidRPr="00813F3B">
        <w:rPr>
          <w:rStyle w:val="Emphasis"/>
          <w:b/>
          <w:i w:val="0"/>
        </w:rPr>
        <w:t>New Jersey</w:t>
      </w:r>
      <w:r w:rsidR="00EB3964" w:rsidRPr="00813F3B">
        <w:rPr>
          <w:rStyle w:val="Emphasis"/>
          <w:b/>
          <w:i w:val="0"/>
        </w:rPr>
        <w:t xml:space="preserve"> Department of Transportation (NJDOT)</w:t>
      </w:r>
    </w:p>
    <w:p w14:paraId="5DE4F90F" w14:textId="77777777" w:rsidR="00E23B43" w:rsidRDefault="00E23B43" w:rsidP="00EB1F34">
      <w:pPr>
        <w:pStyle w:val="ListParagraph"/>
        <w:numPr>
          <w:ilvl w:val="0"/>
          <w:numId w:val="58"/>
        </w:numPr>
      </w:pPr>
      <w:r>
        <w:t xml:space="preserve">It is in the public interest of the State of New Jersey to ensure that the roadsides in New Jersey are safe, ecologically integrated, and useful for many purposes; </w:t>
      </w:r>
    </w:p>
    <w:p w14:paraId="20FF3B25" w14:textId="208B113C" w:rsidR="00E23B43" w:rsidRDefault="00E23B43" w:rsidP="00EB1F34">
      <w:pPr>
        <w:pStyle w:val="ListParagraph"/>
        <w:numPr>
          <w:ilvl w:val="0"/>
          <w:numId w:val="58"/>
        </w:numPr>
      </w:pPr>
      <w:r>
        <w:t>Roadsides serve as physical barriers, sound barriers, and highway beautifiers and provide refuge for many animals, insects, and plants native to New Jersey;</w:t>
      </w:r>
    </w:p>
    <w:p w14:paraId="59CCFE5A" w14:textId="546F304B" w:rsidR="00E23B43" w:rsidRDefault="00E23B43" w:rsidP="00EB1F34">
      <w:pPr>
        <w:pStyle w:val="ListParagraph"/>
        <w:numPr>
          <w:ilvl w:val="0"/>
          <w:numId w:val="58"/>
        </w:numPr>
      </w:pPr>
      <w:r>
        <w:t>A coordinated effort by the State and public and private entities to include native plants and wildflowers in the management of the roadsides will create biodiversity, improve scenic value, preserve wildlife habitats, prevent soil erosion, and provide other environmental benefits to the State; and</w:t>
      </w:r>
    </w:p>
    <w:p w14:paraId="65B2A094" w14:textId="3C562F7C" w:rsidR="00E23B43" w:rsidRDefault="00E23B43" w:rsidP="00EB1F34">
      <w:pPr>
        <w:pStyle w:val="ListParagraph"/>
        <w:numPr>
          <w:ilvl w:val="0"/>
          <w:numId w:val="58"/>
        </w:numPr>
      </w:pPr>
      <w:r>
        <w:lastRenderedPageBreak/>
        <w:t>It is altogether fitting and proper for the Legislature to establish an “Integrated Roadside Vegetation Management Program” within the Department of Transportation, to encourage the preservation and repopulation of native plants and wildflowers along the roadsides of New Jersey.</w:t>
      </w:r>
    </w:p>
    <w:p w14:paraId="63960D39" w14:textId="77777777" w:rsidR="00E23B43" w:rsidRDefault="00E23B43" w:rsidP="00CE0008">
      <w:pPr>
        <w:ind w:firstLine="0"/>
      </w:pPr>
    </w:p>
    <w:p w14:paraId="0F65B4B2" w14:textId="7C6C58C2" w:rsidR="00E23B43" w:rsidRDefault="00E23B43" w:rsidP="00CE0008">
      <w:pPr>
        <w:ind w:firstLine="0"/>
      </w:pPr>
      <w:r w:rsidRPr="00E23B43">
        <w:t>Integrated Roadside Vegetation Management Program</w:t>
      </w:r>
      <w:r>
        <w:t>.</w:t>
      </w:r>
      <w:r w:rsidRPr="00E23B43">
        <w:t xml:space="preserve"> Approved May 1, 2017.</w:t>
      </w:r>
    </w:p>
    <w:p w14:paraId="0A091F73" w14:textId="6A916219" w:rsidR="00EB3964" w:rsidRDefault="002372B4" w:rsidP="00CE0008">
      <w:pPr>
        <w:ind w:firstLine="0"/>
      </w:pPr>
      <w:hyperlink r:id="rId100" w:history="1">
        <w:r w:rsidR="00E23B43" w:rsidRPr="006E2372">
          <w:rPr>
            <w:rStyle w:val="Hyperlink"/>
          </w:rPr>
          <w:t>ftp://www.njleg.state.nj.us/20162017/PL17/44_.PDF</w:t>
        </w:r>
      </w:hyperlink>
      <w:r w:rsidR="00E23B43">
        <w:t xml:space="preserve"> </w:t>
      </w:r>
      <w:r w:rsidR="00E23B43" w:rsidRPr="00E23B43" w:rsidDel="00E23B43">
        <w:t xml:space="preserve"> </w:t>
      </w:r>
    </w:p>
    <w:p w14:paraId="4FB6E9C3" w14:textId="083C0602" w:rsidR="00D67D42" w:rsidRPr="00813F3B" w:rsidRDefault="00D67D42" w:rsidP="00CE0008">
      <w:pPr>
        <w:pStyle w:val="NCHRPParagraph"/>
        <w:spacing w:before="240"/>
        <w:ind w:left="0" w:firstLine="0"/>
        <w:rPr>
          <w:rStyle w:val="Emphasis"/>
          <w:b/>
          <w:i w:val="0"/>
        </w:rPr>
      </w:pPr>
      <w:r w:rsidRPr="00813F3B">
        <w:rPr>
          <w:rStyle w:val="Emphasis"/>
          <w:b/>
          <w:i w:val="0"/>
        </w:rPr>
        <w:t>New Mexico</w:t>
      </w:r>
      <w:r w:rsidR="00EB3964" w:rsidRPr="00813F3B">
        <w:rPr>
          <w:rStyle w:val="Emphasis"/>
          <w:b/>
          <w:i w:val="0"/>
        </w:rPr>
        <w:t xml:space="preserve"> Department of Transportation (NMDOT)</w:t>
      </w:r>
    </w:p>
    <w:p w14:paraId="01BF2D3B" w14:textId="06AB302E" w:rsidR="00FA5523" w:rsidRDefault="00A53707" w:rsidP="00CE0008">
      <w:pPr>
        <w:ind w:firstLine="0"/>
      </w:pPr>
      <w:r>
        <w:t xml:space="preserve">NMDOT’s emphasis is on providing vegetation management </w:t>
      </w:r>
      <w:r w:rsidR="00FA5523">
        <w:t xml:space="preserve">to maintain a safe </w:t>
      </w:r>
      <w:r>
        <w:t>ROW</w:t>
      </w:r>
      <w:r w:rsidR="00FA5523">
        <w:t xml:space="preserve"> by providing clear sight distances, to clear signs and fixtures of vegetation for visibility and functionality, to provide adequate drainage in roadway ditches, to reduce fire hazard</w:t>
      </w:r>
      <w:r>
        <w:t xml:space="preserve">, </w:t>
      </w:r>
      <w:r w:rsidR="00FA5523">
        <w:t>provide snowdrift control</w:t>
      </w:r>
      <w:r>
        <w:t xml:space="preserve">, and </w:t>
      </w:r>
      <w:r w:rsidRPr="00A53707">
        <w:t>to slow and/or prevent the spread of noxious weeds.</w:t>
      </w:r>
      <w:r w:rsidR="00FA5523">
        <w:t xml:space="preserve"> </w:t>
      </w:r>
    </w:p>
    <w:p w14:paraId="03276849" w14:textId="77777777" w:rsidR="00CE0008" w:rsidRDefault="00CE0008" w:rsidP="00CE0008">
      <w:pPr>
        <w:ind w:firstLine="0"/>
      </w:pPr>
    </w:p>
    <w:p w14:paraId="286FA164" w14:textId="386483F7" w:rsidR="00EB3964" w:rsidRDefault="002372B4" w:rsidP="00CE0008">
      <w:pPr>
        <w:ind w:firstLine="0"/>
      </w:pPr>
      <w:hyperlink r:id="rId101" w:history="1">
        <w:r w:rsidR="00FA5523" w:rsidRPr="00C53F02">
          <w:rPr>
            <w:rStyle w:val="Hyperlink"/>
          </w:rPr>
          <w:t>http://dot.state.nm.us/content/nmdot/en/Vegetation_Management.html</w:t>
        </w:r>
      </w:hyperlink>
      <w:r w:rsidR="00FA5523">
        <w:t xml:space="preserve"> </w:t>
      </w:r>
    </w:p>
    <w:p w14:paraId="3732B62E" w14:textId="17319B46" w:rsidR="00D67D42" w:rsidRPr="00813F3B" w:rsidRDefault="00D67D42" w:rsidP="00CE0008">
      <w:pPr>
        <w:pStyle w:val="NCHRPParagraph"/>
        <w:spacing w:before="240"/>
        <w:ind w:left="0" w:firstLine="0"/>
        <w:rPr>
          <w:rStyle w:val="Emphasis"/>
          <w:b/>
          <w:i w:val="0"/>
        </w:rPr>
      </w:pPr>
      <w:r w:rsidRPr="00813F3B">
        <w:rPr>
          <w:rStyle w:val="Emphasis"/>
          <w:b/>
          <w:i w:val="0"/>
        </w:rPr>
        <w:t>New York</w:t>
      </w:r>
      <w:r w:rsidR="00EB3964" w:rsidRPr="00813F3B">
        <w:rPr>
          <w:rStyle w:val="Emphasis"/>
          <w:b/>
          <w:i w:val="0"/>
        </w:rPr>
        <w:t xml:space="preserve"> State Department of Transportation (NYSDOT)</w:t>
      </w:r>
    </w:p>
    <w:p w14:paraId="3984F11E" w14:textId="1506E7EA" w:rsidR="00A53707" w:rsidRDefault="00A53707" w:rsidP="00CE0008">
      <w:pPr>
        <w:spacing w:after="240"/>
        <w:ind w:firstLine="0"/>
      </w:pPr>
      <w:r>
        <w:t>NYSDOT manages vegetation on State highway rights-of-way (ROW) for the following safety,</w:t>
      </w:r>
      <w:r w:rsidR="00355E48">
        <w:t xml:space="preserve"> </w:t>
      </w:r>
      <w:r>
        <w:t>environmental, and infrastructure management objectives:</w:t>
      </w:r>
    </w:p>
    <w:p w14:paraId="3C22E6C9" w14:textId="3E461502" w:rsidR="00A53707" w:rsidRDefault="00A53707" w:rsidP="0069437D">
      <w:pPr>
        <w:pStyle w:val="ListParagraph"/>
        <w:numPr>
          <w:ilvl w:val="0"/>
          <w:numId w:val="33"/>
        </w:numPr>
        <w:ind w:left="720"/>
      </w:pPr>
      <w:r>
        <w:t>Provide motoris</w:t>
      </w:r>
      <w:r w:rsidR="00355E48">
        <w:t>ts with adequate site distances.</w:t>
      </w:r>
    </w:p>
    <w:p w14:paraId="21FC9386" w14:textId="161CAD65" w:rsidR="00A53707" w:rsidRDefault="00A53707" w:rsidP="0069437D">
      <w:pPr>
        <w:pStyle w:val="ListParagraph"/>
        <w:numPr>
          <w:ilvl w:val="0"/>
          <w:numId w:val="33"/>
        </w:numPr>
        <w:ind w:left="720"/>
      </w:pPr>
      <w:r>
        <w:t>Control vis</w:t>
      </w:r>
      <w:r w:rsidR="00355E48">
        <w:t>ibility of signs and guiderails.</w:t>
      </w:r>
    </w:p>
    <w:p w14:paraId="2B4AC322" w14:textId="0E6ADF5A" w:rsidR="00A53707" w:rsidRDefault="00A53707" w:rsidP="0069437D">
      <w:pPr>
        <w:pStyle w:val="ListParagraph"/>
        <w:numPr>
          <w:ilvl w:val="0"/>
          <w:numId w:val="33"/>
        </w:numPr>
        <w:ind w:left="720"/>
      </w:pPr>
      <w:r>
        <w:t>Prevent the presence of deadly fixed objects (usually trees that may impact cars that</w:t>
      </w:r>
      <w:r w:rsidR="00355E48">
        <w:t xml:space="preserve"> </w:t>
      </w:r>
      <w:r>
        <w:t>leave the</w:t>
      </w:r>
      <w:r w:rsidR="00355E48">
        <w:t xml:space="preserve"> </w:t>
      </w:r>
      <w:r>
        <w:t>road</w:t>
      </w:r>
      <w:r w:rsidR="00355E48">
        <w:t>way).</w:t>
      </w:r>
    </w:p>
    <w:p w14:paraId="6E2CB050" w14:textId="284AE695" w:rsidR="00A53707" w:rsidRDefault="00A53707" w:rsidP="0069437D">
      <w:pPr>
        <w:pStyle w:val="ListParagraph"/>
        <w:numPr>
          <w:ilvl w:val="0"/>
          <w:numId w:val="33"/>
        </w:numPr>
        <w:ind w:left="720"/>
      </w:pPr>
      <w:r>
        <w:t>Control the introduction and spread of invasive p</w:t>
      </w:r>
      <w:r w:rsidR="00355E48">
        <w:t>lant species and noxious plants.</w:t>
      </w:r>
    </w:p>
    <w:p w14:paraId="4374D969" w14:textId="3FAA4C06" w:rsidR="00A53707" w:rsidRDefault="00A53707" w:rsidP="0069437D">
      <w:pPr>
        <w:pStyle w:val="ListParagraph"/>
        <w:numPr>
          <w:ilvl w:val="0"/>
          <w:numId w:val="33"/>
        </w:numPr>
        <w:ind w:left="720"/>
      </w:pPr>
      <w:r>
        <w:t>Maintain pavement by co</w:t>
      </w:r>
      <w:r w:rsidR="00355E48">
        <w:t>ntrolling drainage problems.</w:t>
      </w:r>
    </w:p>
    <w:p w14:paraId="74C55DCB" w14:textId="1EBE1AD2" w:rsidR="00A53707" w:rsidRDefault="00A53707" w:rsidP="0069437D">
      <w:pPr>
        <w:pStyle w:val="ListParagraph"/>
        <w:numPr>
          <w:ilvl w:val="0"/>
          <w:numId w:val="33"/>
        </w:numPr>
        <w:ind w:left="720"/>
      </w:pPr>
      <w:r>
        <w:t>Prevent pavement breakage by plants.</w:t>
      </w:r>
    </w:p>
    <w:p w14:paraId="7FC1AE49" w14:textId="7C934153" w:rsidR="00A53707" w:rsidRDefault="00A53707" w:rsidP="00355E48">
      <w:pPr>
        <w:spacing w:before="240"/>
      </w:pPr>
      <w:r>
        <w:t>NYSDOT and its contractors use an IVM</w:t>
      </w:r>
      <w:r w:rsidR="00355E48">
        <w:t xml:space="preserve"> </w:t>
      </w:r>
      <w:r>
        <w:t>Program. IVM process</w:t>
      </w:r>
      <w:r w:rsidR="00355E48">
        <w:t xml:space="preserve"> </w:t>
      </w:r>
      <w:r>
        <w:t>components include: prevention; monitoring; establishing action thresholds for when control is</w:t>
      </w:r>
      <w:r w:rsidR="00355E48">
        <w:t xml:space="preserve"> </w:t>
      </w:r>
      <w:r>
        <w:t xml:space="preserve">needed; selecting and undertaking control methods; and evaluation. </w:t>
      </w:r>
    </w:p>
    <w:p w14:paraId="3B49B094" w14:textId="77777777" w:rsidR="00355E48" w:rsidRDefault="00355E48" w:rsidP="00CE0008">
      <w:pPr>
        <w:spacing w:before="240"/>
      </w:pPr>
      <w:r>
        <w:t xml:space="preserve">Conservation Alternative Mowing Plans (CAMPs) is NYSDOT’s statewide program of mowing its 1 million roadside acres in an environmentally sensitive manner. It is directed towards Interstate, Expressway, and Parkway systems outside urbanized or gateway areas. CAMPs includes recommendations for mowing frequencies in Roadside Management Zone 2, where the majority of mowing work is required. Mowing in Zone 2 should be managed by section, as follows: </w:t>
      </w:r>
    </w:p>
    <w:p w14:paraId="4815A8E5" w14:textId="77777777" w:rsidR="00355E48" w:rsidRDefault="00355E48" w:rsidP="0069437D">
      <w:pPr>
        <w:pStyle w:val="ListParagraph"/>
        <w:numPr>
          <w:ilvl w:val="0"/>
          <w:numId w:val="34"/>
        </w:numPr>
        <w:spacing w:before="240"/>
        <w:ind w:left="720"/>
      </w:pPr>
      <w:r>
        <w:t>Frequently Mowed Section- includes an area adjacent to the road (typically 8-10 feet wide) and drainage ditches-- mowed several times a year.</w:t>
      </w:r>
    </w:p>
    <w:p w14:paraId="383E1021" w14:textId="0250BE9F" w:rsidR="00355E48" w:rsidRDefault="00355E48" w:rsidP="0069437D">
      <w:pPr>
        <w:pStyle w:val="ListParagraph"/>
        <w:numPr>
          <w:ilvl w:val="0"/>
          <w:numId w:val="34"/>
        </w:numPr>
        <w:ind w:left="720"/>
      </w:pPr>
      <w:r>
        <w:t>Annually Mowed Section- a transition between areas of frequent mowing and natural regeneration-- mowed once a year or less. Such a reduction in mowing frequency may result in denser grasses, perennials and brush. This vegetation may require acquisition or rental of heavier or special mowing equipment.</w:t>
      </w:r>
    </w:p>
    <w:p w14:paraId="4BFF2199" w14:textId="45B58571" w:rsidR="00355E48" w:rsidRPr="00A53707" w:rsidRDefault="00355E48" w:rsidP="00355E48">
      <w:pPr>
        <w:spacing w:before="240"/>
      </w:pPr>
      <w:r>
        <w:lastRenderedPageBreak/>
        <w:t>CAMPs protects grassland habitat for ground nesting migratory songbirds, such as the Eastern Meadowlark and the Bobolink, by delaying mowing in Roadside Zone 2 until after August 1st to avoid disturbance during nesting season. This is in compliance with the Migratory Bird Treaty Act, by which it is unlawful to intentionally or unintentionally take, capture or kill any migratory bird or disturb their nests or eggs without a permit. CAMPs encourages changes in mowing practices that may conserve funds for staff hours and fuel usage, improve air quality through reduced fuel emissions, reduce required equipment maintenance, and reduce habitat fragmentation without impacting the safety or functionality of the roadsides</w:t>
      </w:r>
    </w:p>
    <w:p w14:paraId="7CD0E794" w14:textId="77777777" w:rsidR="00A53707" w:rsidRDefault="00A53707" w:rsidP="00A53707">
      <w:pPr>
        <w:rPr>
          <w:i/>
        </w:rPr>
      </w:pPr>
    </w:p>
    <w:p w14:paraId="2F83E278" w14:textId="111DFDA8" w:rsidR="00D67D42" w:rsidRDefault="00A53707" w:rsidP="00CE0008">
      <w:pPr>
        <w:ind w:firstLine="0"/>
      </w:pPr>
      <w:r w:rsidRPr="00A53707">
        <w:rPr>
          <w:i/>
        </w:rPr>
        <w:t>Environmental Handbook for Transportation Operations A Summary of the Environmental Requirements and Best Practices for Maintaining and Constructing Highways and Transportation Systems</w:t>
      </w:r>
      <w:r>
        <w:t xml:space="preserve">. June 2011. </w:t>
      </w:r>
      <w:hyperlink r:id="rId102" w:history="1">
        <w:r w:rsidRPr="00C53F02">
          <w:rPr>
            <w:rStyle w:val="Hyperlink"/>
          </w:rPr>
          <w:t>https://www.dot.ny.gov/divisions/engineering/environmental-analysis/repository/oprhbook.pdf</w:t>
        </w:r>
      </w:hyperlink>
      <w:r>
        <w:t xml:space="preserve">. </w:t>
      </w:r>
    </w:p>
    <w:p w14:paraId="4698DA84" w14:textId="0A204BC5" w:rsidR="00B76D13" w:rsidRDefault="00B76D13" w:rsidP="00CE0008">
      <w:pPr>
        <w:ind w:firstLine="0"/>
      </w:pPr>
    </w:p>
    <w:p w14:paraId="4F274A22" w14:textId="54990271" w:rsidR="00B76D13" w:rsidRDefault="00B76D13" w:rsidP="00B76D13">
      <w:pPr>
        <w:ind w:firstLine="0"/>
      </w:pPr>
      <w:r w:rsidRPr="00B76D13">
        <w:t>Pollinator Project.</w:t>
      </w:r>
      <w:r>
        <w:t xml:space="preserve"> Highways as part of the Butterfly Beltway- NYSDOT has piloted a strategy to adjust mowing limits and delay mowing from mid-summer to late September, along a six mile section of I-390 in Livingston County to provide:</w:t>
      </w:r>
    </w:p>
    <w:p w14:paraId="32570FCD" w14:textId="77777777" w:rsidR="00B76D13" w:rsidRDefault="00B76D13" w:rsidP="00B76D13">
      <w:pPr>
        <w:ind w:firstLine="0"/>
      </w:pPr>
    </w:p>
    <w:p w14:paraId="78E902FE" w14:textId="62AD6DB8" w:rsidR="00B76D13" w:rsidRDefault="00B76D13" w:rsidP="00815273">
      <w:pPr>
        <w:pStyle w:val="ListParagraph"/>
        <w:numPr>
          <w:ilvl w:val="0"/>
          <w:numId w:val="57"/>
        </w:numPr>
      </w:pPr>
      <w:r>
        <w:t>Habitat for caterpillar development</w:t>
      </w:r>
    </w:p>
    <w:p w14:paraId="1E24D57E" w14:textId="77777777" w:rsidR="00B76D13" w:rsidRDefault="00B76D13" w:rsidP="00815273">
      <w:pPr>
        <w:pStyle w:val="ListParagraph"/>
        <w:numPr>
          <w:ilvl w:val="0"/>
          <w:numId w:val="57"/>
        </w:numPr>
      </w:pPr>
      <w:r>
        <w:t>Habitat for migrating butterflies</w:t>
      </w:r>
    </w:p>
    <w:p w14:paraId="1407750C" w14:textId="7AB499F0" w:rsidR="00B76D13" w:rsidRDefault="00B76D13" w:rsidP="00815273">
      <w:pPr>
        <w:pStyle w:val="ListParagraph"/>
        <w:numPr>
          <w:ilvl w:val="0"/>
          <w:numId w:val="57"/>
        </w:numPr>
      </w:pPr>
      <w:r>
        <w:t>Late season forage for pollinators</w:t>
      </w:r>
    </w:p>
    <w:p w14:paraId="7D82917B" w14:textId="77777777" w:rsidR="0069437D" w:rsidRDefault="0069437D" w:rsidP="0069437D">
      <w:pPr>
        <w:pStyle w:val="ListParagraph"/>
        <w:ind w:firstLine="0"/>
      </w:pPr>
    </w:p>
    <w:p w14:paraId="73FA4B04" w14:textId="50D4887B" w:rsidR="00B76D13" w:rsidRDefault="002372B4" w:rsidP="00CE0008">
      <w:pPr>
        <w:ind w:firstLine="0"/>
      </w:pPr>
      <w:hyperlink r:id="rId103" w:history="1">
        <w:r w:rsidR="00B76D13" w:rsidRPr="00CB451B">
          <w:rPr>
            <w:rStyle w:val="Hyperlink"/>
          </w:rPr>
          <w:t>https://www.dot.ny.gov/regional-offices/region4/other-topics/pollinator-project</w:t>
        </w:r>
      </w:hyperlink>
      <w:r w:rsidR="00B76D13">
        <w:t xml:space="preserve"> </w:t>
      </w:r>
    </w:p>
    <w:p w14:paraId="7193F4AD" w14:textId="61E1073C" w:rsidR="00D67D42" w:rsidRPr="00813F3B" w:rsidRDefault="00D67D42" w:rsidP="00CE0008">
      <w:pPr>
        <w:pStyle w:val="NCHRPParagraph"/>
        <w:spacing w:before="240"/>
        <w:ind w:left="0" w:firstLine="0"/>
        <w:rPr>
          <w:rStyle w:val="Emphasis"/>
          <w:b/>
          <w:i w:val="0"/>
        </w:rPr>
      </w:pPr>
      <w:r w:rsidRPr="00813F3B">
        <w:rPr>
          <w:rStyle w:val="Emphasis"/>
          <w:b/>
          <w:i w:val="0"/>
        </w:rPr>
        <w:t>North Carolina</w:t>
      </w:r>
      <w:r w:rsidR="00EB3964" w:rsidRPr="00813F3B">
        <w:rPr>
          <w:rStyle w:val="Emphasis"/>
          <w:b/>
          <w:i w:val="0"/>
        </w:rPr>
        <w:t xml:space="preserve"> Department of Transportation (NCDOT)</w:t>
      </w:r>
    </w:p>
    <w:p w14:paraId="3F75C5F8" w14:textId="4C1C7A94" w:rsidR="00071495" w:rsidRDefault="00071495" w:rsidP="00CE0008">
      <w:pPr>
        <w:ind w:firstLine="0"/>
      </w:pPr>
      <w:r>
        <w:t>In early 1986, NCDOT developed a Contract Mowing Program and took bids for mowing of highway rights-of-way in 40 of the state's 100 counties. Thirty of the contracts were awarded and 29 operated during that mowing season. The value of these contracts was $3,164,000.</w:t>
      </w:r>
    </w:p>
    <w:p w14:paraId="7B97660A" w14:textId="77777777" w:rsidR="00CE0008" w:rsidRDefault="00CE0008" w:rsidP="00CE0008">
      <w:pPr>
        <w:ind w:firstLine="0"/>
      </w:pPr>
    </w:p>
    <w:p w14:paraId="043C4B05" w14:textId="7624DDA8" w:rsidR="00071495" w:rsidRDefault="00071495" w:rsidP="00071495">
      <w:r>
        <w:t xml:space="preserve"> Today, NCDOT prepares proposals, bid sheets and lettings in addition to collecting data and advertising mowing contracts for each contract year. In 2003 the program included 66 mowing contracts in 98 counties with a total value of $16,474,632 and an estimated 638,346 shoulder miles.</w:t>
      </w:r>
    </w:p>
    <w:p w14:paraId="7F587674" w14:textId="77777777" w:rsidR="00CE0008" w:rsidRDefault="00CE0008" w:rsidP="00071495"/>
    <w:p w14:paraId="10DF60FE" w14:textId="5058D9AD" w:rsidR="00EB3964" w:rsidRDefault="002372B4" w:rsidP="00CE0008">
      <w:pPr>
        <w:ind w:firstLine="0"/>
      </w:pPr>
      <w:hyperlink r:id="rId104" w:history="1">
        <w:r w:rsidR="00071495" w:rsidRPr="00C53F02">
          <w:rPr>
            <w:rStyle w:val="Hyperlink"/>
          </w:rPr>
          <w:t>https://www.ncdot.gov/doh/operations/dp_chief_eng/roadside/</w:t>
        </w:r>
      </w:hyperlink>
      <w:r w:rsidR="00071495">
        <w:t xml:space="preserve"> </w:t>
      </w:r>
    </w:p>
    <w:p w14:paraId="7BA3ACD8" w14:textId="2548D8A3" w:rsidR="00B76D13" w:rsidRDefault="00B76D13" w:rsidP="00CE0008">
      <w:pPr>
        <w:ind w:firstLine="0"/>
      </w:pPr>
    </w:p>
    <w:p w14:paraId="4B26328F" w14:textId="3FC67514" w:rsidR="00B76D13" w:rsidRDefault="00B76D13" w:rsidP="000510DC">
      <w:r>
        <w:t>The pollinator habitat effort is an extension of the popular NCDOT Wildflower Program focusing on sustaining the state’s strong agribusiness community. The NCDOT Roadside Environmental Unit is establishing pollinator habitats across the state. By utilizing land along the right-of-way to plant specific species of flowers, NCDOT is able to provide habits for the dwindling pollinator population and enhance the traveling experience.</w:t>
      </w:r>
    </w:p>
    <w:p w14:paraId="136E7E4E" w14:textId="77777777" w:rsidR="00B76D13" w:rsidRDefault="00B76D13" w:rsidP="00B76D13">
      <w:pPr>
        <w:ind w:firstLine="0"/>
      </w:pPr>
    </w:p>
    <w:p w14:paraId="10F02E76" w14:textId="77777777" w:rsidR="00B76D13" w:rsidRDefault="00B76D13" w:rsidP="000510DC">
      <w:r>
        <w:t>Starting in April, crews will seed for beds of pollinator friendly and visually appealing plants. The roadside effort will utilize the same planting techniques, equipment and agronomic protocols associated with the Wildflower Program.</w:t>
      </w:r>
    </w:p>
    <w:p w14:paraId="69331A37" w14:textId="77777777" w:rsidR="00B76D13" w:rsidRDefault="00B76D13" w:rsidP="00B76D13">
      <w:pPr>
        <w:ind w:firstLine="0"/>
      </w:pPr>
    </w:p>
    <w:p w14:paraId="5D42F091" w14:textId="68819668" w:rsidR="00B76D13" w:rsidRDefault="00B76D13" w:rsidP="000510DC">
      <w:r>
        <w:lastRenderedPageBreak/>
        <w:t>NCDOT will plant hybrid sunflowers and canola with the objective to work in partnership with industry leaders to make the pollinator habitat project self-sustaining. These are extremely pollinator friendly species and popular with the traveling public</w:t>
      </w:r>
    </w:p>
    <w:p w14:paraId="77019ABF" w14:textId="08C872E6" w:rsidR="00B76D13" w:rsidRDefault="00B76D13" w:rsidP="00CE0008">
      <w:pPr>
        <w:ind w:firstLine="0"/>
      </w:pPr>
    </w:p>
    <w:p w14:paraId="1D0FBCC7" w14:textId="2AF41D49" w:rsidR="00B76D13" w:rsidRPr="00EB3964" w:rsidRDefault="00B76D13" w:rsidP="00CE0008">
      <w:pPr>
        <w:ind w:firstLine="0"/>
      </w:pPr>
      <w:r w:rsidRPr="00B76D13">
        <w:t xml:space="preserve">NCDOT Pollinator Habitats. </w:t>
      </w:r>
      <w:hyperlink r:id="rId105" w:history="1">
        <w:r w:rsidRPr="00CB451B">
          <w:rPr>
            <w:rStyle w:val="Hyperlink"/>
          </w:rPr>
          <w:t>https://www.ncdot.gov/doh/operations/dp_chief_eng/roadside/wildflowerbook/pollinator/</w:t>
        </w:r>
      </w:hyperlink>
      <w:r>
        <w:t xml:space="preserve"> </w:t>
      </w:r>
    </w:p>
    <w:p w14:paraId="541E7DF1" w14:textId="2B012EA4" w:rsidR="00D67D42" w:rsidRPr="00813F3B" w:rsidRDefault="00D67D42" w:rsidP="00CE0008">
      <w:pPr>
        <w:pStyle w:val="NCHRPParagraph"/>
        <w:spacing w:before="240"/>
        <w:ind w:left="0" w:firstLine="0"/>
        <w:rPr>
          <w:rStyle w:val="Emphasis"/>
          <w:b/>
          <w:i w:val="0"/>
        </w:rPr>
      </w:pPr>
      <w:r w:rsidRPr="00813F3B">
        <w:rPr>
          <w:rStyle w:val="Emphasis"/>
          <w:b/>
          <w:i w:val="0"/>
        </w:rPr>
        <w:t>North Dakota</w:t>
      </w:r>
      <w:r w:rsidR="00EB3964" w:rsidRPr="00813F3B">
        <w:rPr>
          <w:rStyle w:val="Emphasis"/>
          <w:b/>
          <w:i w:val="0"/>
        </w:rPr>
        <w:t xml:space="preserve"> Department of Transportation (NDDOT)</w:t>
      </w:r>
    </w:p>
    <w:p w14:paraId="676705F8" w14:textId="1F755DB3" w:rsidR="00462620" w:rsidRDefault="00462620" w:rsidP="00CE0008">
      <w:pPr>
        <w:ind w:firstLine="0"/>
      </w:pPr>
      <w:r w:rsidRPr="00462620">
        <w:t>Roadside mowing should be done in the spring and fall to control vegetation growth. Districts should work with adjacent local landowners prior to mowing. The Office of Operations will issue a press release each year informing the public about the start of the spring mowing operation. The right-of-way should be spot mowed, as necessary, to control the growth of trees and noxious weeds. Districts should coordinate with the respective County Weed Control officer for control of noxious weeds. Where this cannot be accomplished, the Department should contract with weed control companies. Districts need to maintain a mowing fleet that can accomplish the minimums and maximums laid out in the mowing plan. It is recommended during spring cut the 8 foot buffer on 2-Lane Rural and outside shoulder on 4-Lane Rural that a 9.5 foot disc or 10 foot rotary mower be used.</w:t>
      </w:r>
    </w:p>
    <w:p w14:paraId="09678E5F" w14:textId="77777777" w:rsidR="00E23B43" w:rsidRDefault="00E23B43" w:rsidP="00CE0008">
      <w:pPr>
        <w:ind w:firstLine="0"/>
      </w:pPr>
    </w:p>
    <w:p w14:paraId="462C8BA7" w14:textId="5EB44E71" w:rsidR="00467B95" w:rsidRDefault="00467B95" w:rsidP="00467B95">
      <w:r>
        <w:t>NDDOT will change its mowing practices along state highways this summer due to drought conditions across the state. Instead of completing regular mowing practices in July, the NDDOT will conduct only limited mowing along highways and ditches from June to early August. Limited mowing will focus on urbanized areas, intersections, ramp areas, medians of four-lane highways and other areas as needed.</w:t>
      </w:r>
      <w:r w:rsidR="007863C9">
        <w:t xml:space="preserve"> </w:t>
      </w:r>
      <w:r>
        <w:t>Adjacent landowners (farmers and ranchers) are encouraged to harvest grass in the state highway (non-Interstate) ditches as a way to help combat this summer’s drought. Private mowing is not allowed in medians of four-lane highways.</w:t>
      </w:r>
    </w:p>
    <w:p w14:paraId="4384AB47" w14:textId="77777777" w:rsidR="00467B95" w:rsidRDefault="00467B95" w:rsidP="00467B95"/>
    <w:p w14:paraId="5DC70686" w14:textId="145D83EC" w:rsidR="00467B95" w:rsidRDefault="00467B95" w:rsidP="00CE0008">
      <w:pPr>
        <w:ind w:firstLine="0"/>
      </w:pPr>
      <w:r w:rsidRPr="00467B95">
        <w:rPr>
          <w:i/>
        </w:rPr>
        <w:t>NDDOT changes mowing practices on state highways due to drought conditions</w:t>
      </w:r>
      <w:r>
        <w:t xml:space="preserve">. 2017. </w:t>
      </w:r>
      <w:hyperlink r:id="rId106" w:history="1">
        <w:r w:rsidRPr="00CB451B">
          <w:rPr>
            <w:rStyle w:val="Hyperlink"/>
          </w:rPr>
          <w:t>http://www.dot.nd.gov/dotnet/news/Public/View/6730</w:t>
        </w:r>
      </w:hyperlink>
      <w:r>
        <w:t xml:space="preserve">. </w:t>
      </w:r>
    </w:p>
    <w:p w14:paraId="629AA9EF" w14:textId="35287E6D" w:rsidR="00E23B43" w:rsidRDefault="00E23B43" w:rsidP="00CE0008">
      <w:pPr>
        <w:ind w:firstLine="0"/>
      </w:pPr>
    </w:p>
    <w:p w14:paraId="57EB3E66" w14:textId="1C66976E" w:rsidR="00E23B43" w:rsidRDefault="00E23B43" w:rsidP="00EB1F34">
      <w:r>
        <w:t>The NDDOT has taken the initiative in 2016 to collaborate with agency partners to determine and prioritize projects that can have pollinator species incorporated or managed. These areas include ROW within widely separated divided highways as well as ROW adjacent to Wildlife Management</w:t>
      </w:r>
      <w:r w:rsidR="007863C9">
        <w:t xml:space="preserve"> </w:t>
      </w:r>
      <w:r>
        <w:t>Areas, Federal lands, state school lands, and native prairie. Limitations to pollinator establishment and</w:t>
      </w:r>
      <w:r w:rsidR="007863C9">
        <w:t xml:space="preserve"> </w:t>
      </w:r>
      <w:r>
        <w:t>management within NDDOT ROW include allowing for the continuation of haying the ROW for agriculture</w:t>
      </w:r>
      <w:r w:rsidR="007863C9">
        <w:t xml:space="preserve"> </w:t>
      </w:r>
      <w:r>
        <w:t>purposes</w:t>
      </w:r>
    </w:p>
    <w:p w14:paraId="2B807626" w14:textId="2F670D78" w:rsidR="00E23B43" w:rsidRDefault="00E23B43" w:rsidP="00E23B43">
      <w:pPr>
        <w:ind w:firstLine="0"/>
      </w:pPr>
    </w:p>
    <w:p w14:paraId="453D6011" w14:textId="0C97D0B6" w:rsidR="00E23B43" w:rsidRDefault="007863C9" w:rsidP="00CD7FA7">
      <w:pPr>
        <w:ind w:firstLine="0"/>
      </w:pPr>
      <w:r>
        <w:t>Future Goals</w:t>
      </w:r>
    </w:p>
    <w:p w14:paraId="04082E14" w14:textId="46135FDC" w:rsidR="00E23B43" w:rsidRDefault="00E23B43" w:rsidP="00EB1F34">
      <w:pPr>
        <w:pStyle w:val="ListParagraph"/>
        <w:numPr>
          <w:ilvl w:val="0"/>
          <w:numId w:val="59"/>
        </w:numPr>
      </w:pPr>
      <w:r>
        <w:t>Plant pollinator species at rest area locations to provide benefits to pollinators as well as increase the</w:t>
      </w:r>
      <w:r w:rsidR="007863C9">
        <w:t xml:space="preserve"> </w:t>
      </w:r>
      <w:r>
        <w:t>attractiveness of rest areas for the traveling public.</w:t>
      </w:r>
    </w:p>
    <w:p w14:paraId="4CE9F8D4" w14:textId="0424A18D" w:rsidR="00E23B43" w:rsidRDefault="00E23B43" w:rsidP="00EB1F34">
      <w:pPr>
        <w:pStyle w:val="ListParagraph"/>
        <w:numPr>
          <w:ilvl w:val="0"/>
          <w:numId w:val="59"/>
        </w:numPr>
      </w:pPr>
      <w:r>
        <w:t>Collaborate with NDDOT Districts and Maintenance staff on the mowing policy to facilitate pollinator</w:t>
      </w:r>
      <w:r w:rsidR="007863C9">
        <w:t xml:space="preserve"> </w:t>
      </w:r>
      <w:r>
        <w:t>establishment/management.</w:t>
      </w:r>
    </w:p>
    <w:p w14:paraId="3ED2859D" w14:textId="5BDCFA65" w:rsidR="00E23B43" w:rsidRDefault="00E23B43" w:rsidP="00EB1F34">
      <w:pPr>
        <w:pStyle w:val="ListParagraph"/>
        <w:numPr>
          <w:ilvl w:val="0"/>
          <w:numId w:val="59"/>
        </w:numPr>
      </w:pPr>
      <w:r>
        <w:t>Identify remnant habitats in ROW and prioritize roadside vegetation management practices in those areas</w:t>
      </w:r>
      <w:r w:rsidR="007863C9">
        <w:t xml:space="preserve"> </w:t>
      </w:r>
      <w:r>
        <w:t>to maintain and expand natural vegetation including site reclamation activities for both roadway projects</w:t>
      </w:r>
      <w:r w:rsidR="007863C9">
        <w:t xml:space="preserve"> </w:t>
      </w:r>
      <w:r>
        <w:t>and borrow area locations.</w:t>
      </w:r>
    </w:p>
    <w:p w14:paraId="2D5CBA31" w14:textId="2ECD992D" w:rsidR="00E23B43" w:rsidRDefault="00E23B43" w:rsidP="00EB1F34">
      <w:pPr>
        <w:pStyle w:val="ListParagraph"/>
        <w:numPr>
          <w:ilvl w:val="0"/>
          <w:numId w:val="59"/>
        </w:numPr>
      </w:pPr>
      <w:r>
        <w:lastRenderedPageBreak/>
        <w:t>Promote pollinator establishment with counties and municipalities in rural and urban plantings.</w:t>
      </w:r>
    </w:p>
    <w:p w14:paraId="1F7C8239" w14:textId="5D39B7F2" w:rsidR="00E23B43" w:rsidRDefault="00E23B43" w:rsidP="00EB1F34">
      <w:pPr>
        <w:pStyle w:val="ListParagraph"/>
        <w:numPr>
          <w:ilvl w:val="0"/>
          <w:numId w:val="59"/>
        </w:numPr>
      </w:pPr>
      <w:r>
        <w:t>As threat of listing several pollinator species under the Endangered Species Act continues; develop a more</w:t>
      </w:r>
      <w:r w:rsidR="007863C9">
        <w:t xml:space="preserve"> </w:t>
      </w:r>
      <w:r>
        <w:t>formal, long term pollinator plan for the NDDOT.</w:t>
      </w:r>
    </w:p>
    <w:p w14:paraId="2E0F55B6" w14:textId="77777777" w:rsidR="00E23B43" w:rsidRDefault="00E23B43" w:rsidP="00E23B43">
      <w:pPr>
        <w:ind w:firstLine="0"/>
      </w:pPr>
    </w:p>
    <w:p w14:paraId="6C55CD22" w14:textId="5F3C7989" w:rsidR="00E23B43" w:rsidRDefault="00E23B43" w:rsidP="00E23B43">
      <w:pPr>
        <w:ind w:firstLine="0"/>
      </w:pPr>
      <w:r w:rsidRPr="00EB1F34">
        <w:rPr>
          <w:i/>
        </w:rPr>
        <w:t>North Dakota Monarch Butterfly and Native Pollinator Strategy</w:t>
      </w:r>
      <w:r>
        <w:t>. First version December 2016.</w:t>
      </w:r>
    </w:p>
    <w:p w14:paraId="661BB4C1" w14:textId="539DEB44" w:rsidR="00E23B43" w:rsidRDefault="00E23B43" w:rsidP="00E23B43">
      <w:pPr>
        <w:ind w:firstLine="0"/>
      </w:pPr>
      <w:r>
        <w:t>Second version April 2018.</w:t>
      </w:r>
    </w:p>
    <w:p w14:paraId="6D86F56F" w14:textId="4AA3EF75" w:rsidR="00E23B43" w:rsidRDefault="002372B4" w:rsidP="00CE0008">
      <w:pPr>
        <w:ind w:firstLine="0"/>
      </w:pPr>
      <w:hyperlink r:id="rId107" w:history="1">
        <w:r w:rsidR="00E23B43" w:rsidRPr="006E2372">
          <w:rPr>
            <w:rStyle w:val="Hyperlink"/>
          </w:rPr>
          <w:t>https://gf.nd.gov/gnf/conservation/docs/nd-monarch-butterfly-native-pollinator-strategy.pdf</w:t>
        </w:r>
      </w:hyperlink>
      <w:r w:rsidR="00E23B43">
        <w:t xml:space="preserve"> </w:t>
      </w:r>
    </w:p>
    <w:p w14:paraId="30D27260" w14:textId="5219EB7D" w:rsidR="00D67D42" w:rsidRPr="00813F3B" w:rsidRDefault="00D67D42" w:rsidP="0036652D">
      <w:pPr>
        <w:pStyle w:val="NCHRPParagraph"/>
        <w:spacing w:before="240"/>
        <w:ind w:left="0" w:firstLine="0"/>
        <w:rPr>
          <w:rStyle w:val="Emphasis"/>
          <w:b/>
          <w:i w:val="0"/>
        </w:rPr>
      </w:pPr>
      <w:r w:rsidRPr="00813F3B">
        <w:rPr>
          <w:rStyle w:val="Emphasis"/>
          <w:b/>
          <w:i w:val="0"/>
        </w:rPr>
        <w:t>Ohio</w:t>
      </w:r>
      <w:r w:rsidR="00EB3964" w:rsidRPr="00813F3B">
        <w:rPr>
          <w:rStyle w:val="Emphasis"/>
          <w:b/>
          <w:i w:val="0"/>
        </w:rPr>
        <w:t xml:space="preserve"> Department of Transportation (ODOT)</w:t>
      </w:r>
    </w:p>
    <w:p w14:paraId="4B065602" w14:textId="77777777" w:rsidR="0029102F" w:rsidRDefault="00462620" w:rsidP="0036652D">
      <w:pPr>
        <w:ind w:firstLine="0"/>
      </w:pPr>
      <w:r>
        <w:t xml:space="preserve">Roadways are divided into four vegetation management zones, with each zone having specific maintenance requirements: </w:t>
      </w:r>
    </w:p>
    <w:p w14:paraId="3BE25432" w14:textId="0C26C149" w:rsidR="0029102F" w:rsidRDefault="0029102F" w:rsidP="0069437D">
      <w:pPr>
        <w:pStyle w:val="ListParagraph"/>
        <w:numPr>
          <w:ilvl w:val="0"/>
          <w:numId w:val="35"/>
        </w:numPr>
        <w:spacing w:before="240"/>
        <w:ind w:left="720"/>
      </w:pPr>
      <w:r>
        <w:t>Zone 1—</w:t>
      </w:r>
      <w:r w:rsidR="00462620">
        <w:t>Vegetation Free</w:t>
      </w:r>
      <w:r>
        <w:t>.</w:t>
      </w:r>
    </w:p>
    <w:p w14:paraId="19335363" w14:textId="74E7EDE6" w:rsidR="0029102F" w:rsidRDefault="0029102F" w:rsidP="0069437D">
      <w:pPr>
        <w:pStyle w:val="ListParagraph"/>
        <w:numPr>
          <w:ilvl w:val="0"/>
          <w:numId w:val="35"/>
        </w:numPr>
        <w:ind w:left="720"/>
      </w:pPr>
      <w:r>
        <w:t>Zone 2—</w:t>
      </w:r>
      <w:r w:rsidR="00462620">
        <w:t>Operational</w:t>
      </w:r>
      <w:r>
        <w:t>.</w:t>
      </w:r>
    </w:p>
    <w:p w14:paraId="684FA5FF" w14:textId="51B6F687" w:rsidR="0029102F" w:rsidRDefault="0029102F" w:rsidP="0069437D">
      <w:pPr>
        <w:pStyle w:val="ListParagraph"/>
        <w:numPr>
          <w:ilvl w:val="0"/>
          <w:numId w:val="35"/>
        </w:numPr>
        <w:ind w:left="720"/>
      </w:pPr>
      <w:r>
        <w:t>Zone 3—</w:t>
      </w:r>
      <w:r w:rsidR="00462620">
        <w:t>Transition</w:t>
      </w:r>
      <w:r>
        <w:t>.</w:t>
      </w:r>
    </w:p>
    <w:p w14:paraId="147A8EF7" w14:textId="46F67135" w:rsidR="00D67D42" w:rsidRDefault="0029102F" w:rsidP="0069437D">
      <w:pPr>
        <w:pStyle w:val="ListParagraph"/>
        <w:numPr>
          <w:ilvl w:val="0"/>
          <w:numId w:val="35"/>
        </w:numPr>
        <w:ind w:left="720"/>
      </w:pPr>
      <w:r>
        <w:t>Zone 4—</w:t>
      </w:r>
      <w:r w:rsidR="00462620">
        <w:t>Undisturbed.</w:t>
      </w:r>
    </w:p>
    <w:p w14:paraId="79CE5E2E" w14:textId="271E7057" w:rsidR="00462620" w:rsidRDefault="00462620" w:rsidP="00462620"/>
    <w:p w14:paraId="55C88847" w14:textId="5A205E17" w:rsidR="00462620" w:rsidRDefault="0029102F" w:rsidP="0029102F">
      <w:r>
        <w:t>The Zone 4 vegetation management can be dictated by surrounding property, such as farmland or wood lots. Manage Zone 4 to ensure that the vegetation present is not detrimental to neighboring land use.</w:t>
      </w:r>
    </w:p>
    <w:p w14:paraId="26C68767" w14:textId="77777777" w:rsidR="0029102F" w:rsidRDefault="0029102F" w:rsidP="0029102F"/>
    <w:p w14:paraId="2DA0B6BD" w14:textId="2EC7FC20" w:rsidR="00462620" w:rsidRDefault="00462620" w:rsidP="00462620">
      <w:pPr>
        <w:ind w:firstLine="0"/>
      </w:pPr>
      <w:r w:rsidRPr="00462620">
        <w:rPr>
          <w:i/>
        </w:rPr>
        <w:t xml:space="preserve">Maintenance Administration Manual Section 400 Vegetation </w:t>
      </w:r>
      <w:r>
        <w:rPr>
          <w:i/>
        </w:rPr>
        <w:t>M</w:t>
      </w:r>
      <w:r w:rsidRPr="00462620">
        <w:rPr>
          <w:i/>
        </w:rPr>
        <w:t>anagement</w:t>
      </w:r>
      <w:r>
        <w:t>.</w:t>
      </w:r>
      <w:r>
        <w:tab/>
      </w:r>
    </w:p>
    <w:p w14:paraId="098F4F39" w14:textId="77777777" w:rsidR="00462620" w:rsidRDefault="00462620" w:rsidP="00462620">
      <w:pPr>
        <w:ind w:firstLine="0"/>
      </w:pPr>
      <w:r>
        <w:t>Ohio Maintenance Operations Manual 2012 Ohio DOT</w:t>
      </w:r>
    </w:p>
    <w:p w14:paraId="1BD02AED" w14:textId="7BFB52F6" w:rsidR="00462620" w:rsidRDefault="002372B4" w:rsidP="00462620">
      <w:pPr>
        <w:ind w:firstLine="0"/>
      </w:pPr>
      <w:hyperlink r:id="rId108" w:history="1">
        <w:r w:rsidR="00462620" w:rsidRPr="00C53F02">
          <w:rPr>
            <w:rStyle w:val="Hyperlink"/>
          </w:rPr>
          <w:t>https://www.dot.state.oh.us/Divisions/Operations/Maintenance/Documents/Ohio%20Maintenance%20Operations%20Manual.pdf</w:t>
        </w:r>
      </w:hyperlink>
      <w:r w:rsidR="00462620">
        <w:t xml:space="preserve">. </w:t>
      </w:r>
    </w:p>
    <w:p w14:paraId="73AAB1FB" w14:textId="77777777" w:rsidR="0069437D" w:rsidRDefault="0069437D" w:rsidP="00462620">
      <w:pPr>
        <w:ind w:firstLine="0"/>
      </w:pPr>
    </w:p>
    <w:p w14:paraId="5F6D8A00" w14:textId="2C1F406F" w:rsidR="0029102F" w:rsidRDefault="0029102F" w:rsidP="0029102F">
      <w:pPr>
        <w:ind w:firstLine="0"/>
      </w:pPr>
      <w:r>
        <w:t xml:space="preserve">Ohio Department of Transportation. </w:t>
      </w:r>
      <w:r w:rsidRPr="0029102F">
        <w:rPr>
          <w:i/>
        </w:rPr>
        <w:t>Statewide Roadside Pollinator Habitat Program Restoration Guidelines and Best Management Practices</w:t>
      </w:r>
      <w:r>
        <w:rPr>
          <w:i/>
        </w:rPr>
        <w:t xml:space="preserve">. </w:t>
      </w:r>
      <w:r>
        <w:t>June 2016.</w:t>
      </w:r>
      <w:r w:rsidRPr="0029102F">
        <w:t xml:space="preserve"> </w:t>
      </w:r>
      <w:hyperlink r:id="rId109" w:history="1">
        <w:r w:rsidRPr="00C53F02">
          <w:rPr>
            <w:rStyle w:val="Hyperlink"/>
          </w:rPr>
          <w:t>http://www.davey.com/media/1619374/1_odot_statewide_roadside_pollinator_habitat_restoration_guide.pdf</w:t>
        </w:r>
      </w:hyperlink>
      <w:r>
        <w:t xml:space="preserve"> </w:t>
      </w:r>
    </w:p>
    <w:p w14:paraId="3CCB5526" w14:textId="0646B919" w:rsidR="00D67D42" w:rsidRDefault="00D67D42" w:rsidP="0036652D">
      <w:pPr>
        <w:pStyle w:val="NCHRPParagraph"/>
        <w:spacing w:before="240"/>
        <w:ind w:left="0" w:firstLine="0"/>
        <w:rPr>
          <w:rStyle w:val="Emphasis"/>
          <w:b/>
          <w:i w:val="0"/>
        </w:rPr>
      </w:pPr>
      <w:r w:rsidRPr="00813F3B">
        <w:rPr>
          <w:rStyle w:val="Emphasis"/>
          <w:b/>
          <w:i w:val="0"/>
        </w:rPr>
        <w:t>Oklahoma</w:t>
      </w:r>
      <w:r w:rsidR="00EB3964" w:rsidRPr="00813F3B">
        <w:rPr>
          <w:rStyle w:val="Emphasis"/>
          <w:b/>
          <w:i w:val="0"/>
        </w:rPr>
        <w:t xml:space="preserve"> Department of Transportation (OKDOT)</w:t>
      </w:r>
    </w:p>
    <w:p w14:paraId="6E703B28" w14:textId="0951D0DF" w:rsidR="000510DC" w:rsidRDefault="000510DC" w:rsidP="000510DC">
      <w:pPr>
        <w:pStyle w:val="NCHRPParagraph"/>
        <w:spacing w:before="240"/>
        <w:ind w:left="0" w:firstLine="0"/>
        <w:rPr>
          <w:rStyle w:val="Emphasis"/>
          <w:i w:val="0"/>
        </w:rPr>
      </w:pPr>
      <w:r w:rsidRPr="000510DC">
        <w:rPr>
          <w:rStyle w:val="Emphasis"/>
          <w:i w:val="0"/>
        </w:rPr>
        <w:t>The department planted the pollinator garden and updated its mowing practices in anticipation of the memorandum of agreement that was signed in partnership with six other states. This collaboration with the Federal Highway Administration and the Missouri, Texas, Iowa, Kansas and Minnesota DOTs designates Interstate 35 as the Monarch Highway.</w:t>
      </w:r>
    </w:p>
    <w:p w14:paraId="62379A12" w14:textId="2C47E7DE" w:rsidR="000510DC" w:rsidRPr="000510DC" w:rsidRDefault="000510DC" w:rsidP="000510DC">
      <w:pPr>
        <w:pStyle w:val="NCHRPParagraph"/>
        <w:spacing w:before="240"/>
        <w:ind w:left="0" w:firstLine="0"/>
        <w:rPr>
          <w:rStyle w:val="Emphasis"/>
          <w:i w:val="0"/>
        </w:rPr>
      </w:pPr>
      <w:r w:rsidRPr="000510DC">
        <w:rPr>
          <w:rStyle w:val="Emphasis"/>
          <w:i w:val="0"/>
        </w:rPr>
        <w:t>Press Releases Thursday, May 26, 2016 ODOT sweetens Monarch Highway with new garden</w:t>
      </w:r>
      <w:r>
        <w:rPr>
          <w:rStyle w:val="Emphasis"/>
          <w:i w:val="0"/>
        </w:rPr>
        <w:t xml:space="preserve">. </w:t>
      </w:r>
      <w:hyperlink r:id="rId110" w:history="1">
        <w:r w:rsidRPr="00CB451B">
          <w:rPr>
            <w:rStyle w:val="Hyperlink"/>
          </w:rPr>
          <w:t>https://ok.gov/triton/modules/newsroom/newsroom_article.php?id=277&amp;article_id=22039</w:t>
        </w:r>
      </w:hyperlink>
      <w:r>
        <w:rPr>
          <w:rStyle w:val="Emphasis"/>
          <w:i w:val="0"/>
        </w:rPr>
        <w:t xml:space="preserve"> </w:t>
      </w:r>
    </w:p>
    <w:p w14:paraId="5F8E6E37" w14:textId="5485048C" w:rsidR="00D67D42" w:rsidRPr="00813F3B" w:rsidRDefault="00D67D42" w:rsidP="0036652D">
      <w:pPr>
        <w:pStyle w:val="NCHRPParagraph"/>
        <w:spacing w:before="240"/>
        <w:ind w:left="0" w:firstLine="0"/>
        <w:rPr>
          <w:rStyle w:val="Emphasis"/>
          <w:b/>
          <w:i w:val="0"/>
        </w:rPr>
      </w:pPr>
      <w:r w:rsidRPr="00813F3B">
        <w:rPr>
          <w:rStyle w:val="Emphasis"/>
          <w:b/>
          <w:i w:val="0"/>
        </w:rPr>
        <w:t>Oregon</w:t>
      </w:r>
      <w:r w:rsidR="00EB3964" w:rsidRPr="00813F3B">
        <w:rPr>
          <w:rStyle w:val="Emphasis"/>
          <w:b/>
          <w:i w:val="0"/>
        </w:rPr>
        <w:t xml:space="preserve"> Department of Transportation (ORDOT)</w:t>
      </w:r>
    </w:p>
    <w:p w14:paraId="58B14B6F" w14:textId="061149CB" w:rsidR="0029102F" w:rsidRDefault="0029102F" w:rsidP="00EB3964">
      <w:r>
        <w:rPr>
          <w:noProof/>
        </w:rPr>
        <w:lastRenderedPageBreak/>
        <w:drawing>
          <wp:inline distT="0" distB="0" distL="0" distR="0" wp14:anchorId="1C10D86D" wp14:editId="1F4B3E5C">
            <wp:extent cx="3847514" cy="326347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853924" cy="3268907"/>
                    </a:xfrm>
                    <a:prstGeom prst="rect">
                      <a:avLst/>
                    </a:prstGeom>
                    <a:noFill/>
                  </pic:spPr>
                </pic:pic>
              </a:graphicData>
            </a:graphic>
          </wp:inline>
        </w:drawing>
      </w:r>
    </w:p>
    <w:p w14:paraId="0E0C4B40" w14:textId="196DD495" w:rsidR="00EB3964" w:rsidRDefault="0029102F" w:rsidP="0036652D">
      <w:pPr>
        <w:ind w:firstLine="0"/>
      </w:pPr>
      <w:r w:rsidRPr="0029102F">
        <w:t>ODOT Integrated Vegetation Management Statewide Plan</w:t>
      </w:r>
      <w:r>
        <w:t>. August 2017.</w:t>
      </w:r>
      <w:r w:rsidRPr="0029102F">
        <w:t xml:space="preserve"> </w:t>
      </w:r>
      <w:hyperlink r:id="rId112" w:history="1">
        <w:r w:rsidRPr="00C53F02">
          <w:rPr>
            <w:rStyle w:val="Hyperlink"/>
          </w:rPr>
          <w:t>https://www.oregon.gov/ODOT/Maintenance/Documents/statewide_IVM_plan.pdf</w:t>
        </w:r>
      </w:hyperlink>
      <w:r>
        <w:t xml:space="preserve">. </w:t>
      </w:r>
    </w:p>
    <w:p w14:paraId="258108D6" w14:textId="1E6A93EC" w:rsidR="000510DC" w:rsidRDefault="000510DC" w:rsidP="0036652D">
      <w:pPr>
        <w:ind w:firstLine="0"/>
      </w:pPr>
    </w:p>
    <w:p w14:paraId="75794AB2" w14:textId="00E2175D" w:rsidR="00CB55B9" w:rsidRDefault="00CB55B9" w:rsidP="00CB55B9">
      <w:pPr>
        <w:ind w:firstLine="0"/>
      </w:pPr>
      <w:r>
        <w:t>A best practice for the development of pollinator habitat with minimal conflicts with Maintenance would be to include a diverse suite of wildflowers in the seeding for embankment or cut slopes where mowing or maintenance would be infrequent or not occur at all.</w:t>
      </w:r>
    </w:p>
    <w:p w14:paraId="7CA6F87D" w14:textId="780573E5" w:rsidR="00CB55B9" w:rsidRDefault="00CB55B9" w:rsidP="00CB55B9">
      <w:pPr>
        <w:ind w:firstLine="0"/>
      </w:pPr>
    </w:p>
    <w:p w14:paraId="7BCB78A9" w14:textId="3099F9B1" w:rsidR="00CB55B9" w:rsidRDefault="00CB55B9" w:rsidP="00407051">
      <w:r>
        <w:t>Areas with perennials, forbs, and grasses do not need for frequent mowing (annually or every</w:t>
      </w:r>
      <w:r w:rsidR="00407051">
        <w:t xml:space="preserve"> </w:t>
      </w:r>
      <w:r>
        <w:t>2-3 years). Spot spraying with herbicide to manage noxious weeds should be done in early</w:t>
      </w:r>
      <w:r w:rsidR="00407051">
        <w:t xml:space="preserve"> </w:t>
      </w:r>
      <w:r>
        <w:t>fall and/or early spring as needed. Typically, mowing should occur no more than once a year.</w:t>
      </w:r>
    </w:p>
    <w:p w14:paraId="043C0DE8" w14:textId="727FDEF5" w:rsidR="00CB55B9" w:rsidRDefault="00CB55B9" w:rsidP="00CB55B9">
      <w:pPr>
        <w:ind w:firstLine="0"/>
      </w:pPr>
      <w:r>
        <w:t>Mow between August 1st and September 30th (after risk of starting grass fires has subsided) to</w:t>
      </w:r>
      <w:r w:rsidR="00407051">
        <w:t xml:space="preserve"> </w:t>
      </w:r>
      <w:r>
        <w:t>allow for grasses and forbs to set seed; the mower will then disperse the seed.</w:t>
      </w:r>
    </w:p>
    <w:p w14:paraId="68ED9EC8" w14:textId="77777777" w:rsidR="00CB55B9" w:rsidRPr="00CB55B9" w:rsidRDefault="00CB55B9" w:rsidP="00CB55B9">
      <w:pPr>
        <w:ind w:firstLine="0"/>
      </w:pPr>
    </w:p>
    <w:p w14:paraId="41122820" w14:textId="212DCF60" w:rsidR="000510DC" w:rsidRPr="00CB55B9" w:rsidRDefault="000510DC" w:rsidP="000510DC">
      <w:pPr>
        <w:ind w:firstLine="0"/>
        <w:rPr>
          <w:i/>
        </w:rPr>
      </w:pPr>
      <w:r w:rsidRPr="00CB55B9">
        <w:rPr>
          <w:i/>
        </w:rPr>
        <w:t>Guidelines for Planning, Design, Construction and Maintenance for Landscape,</w:t>
      </w:r>
    </w:p>
    <w:p w14:paraId="79B99162" w14:textId="6BD76B8B" w:rsidR="000510DC" w:rsidRPr="00EB3964" w:rsidRDefault="000510DC" w:rsidP="000510DC">
      <w:pPr>
        <w:ind w:firstLine="0"/>
      </w:pPr>
      <w:r w:rsidRPr="00CB55B9">
        <w:rPr>
          <w:i/>
        </w:rPr>
        <w:t>Hardscape and Visual Resources</w:t>
      </w:r>
      <w:r w:rsidR="00CB55B9">
        <w:t xml:space="preserve">. </w:t>
      </w:r>
      <w:r>
        <w:t>VERSION 2.0 APRIL 1, 2018</w:t>
      </w:r>
      <w:r w:rsidR="00CB55B9">
        <w:t xml:space="preserve">. </w:t>
      </w:r>
      <w:hyperlink r:id="rId113" w:history="1">
        <w:r w:rsidR="00CB55B9" w:rsidRPr="00CB451B">
          <w:rPr>
            <w:rStyle w:val="Hyperlink"/>
          </w:rPr>
          <w:t>https://www.oregon.gov/ODOT/GeoEnvironmental/Docs_Environmental/Roadside_Development.pdf</w:t>
        </w:r>
      </w:hyperlink>
      <w:r w:rsidR="00CB55B9">
        <w:t xml:space="preserve"> </w:t>
      </w:r>
    </w:p>
    <w:p w14:paraId="762724E5" w14:textId="11F079F6" w:rsidR="00D67D42" w:rsidRPr="00813F3B" w:rsidRDefault="00D67D42" w:rsidP="0036652D">
      <w:pPr>
        <w:pStyle w:val="NCHRPParagraph"/>
        <w:spacing w:before="240"/>
        <w:ind w:left="0" w:firstLine="0"/>
        <w:rPr>
          <w:rStyle w:val="Emphasis"/>
          <w:b/>
          <w:i w:val="0"/>
          <w:iCs w:val="0"/>
        </w:rPr>
      </w:pPr>
      <w:r w:rsidRPr="00813F3B">
        <w:rPr>
          <w:rStyle w:val="Emphasis"/>
          <w:b/>
          <w:i w:val="0"/>
          <w:iCs w:val="0"/>
        </w:rPr>
        <w:t>Pennsylvania</w:t>
      </w:r>
      <w:r w:rsidR="00EB3964" w:rsidRPr="00813F3B">
        <w:rPr>
          <w:rStyle w:val="Emphasis"/>
          <w:b/>
          <w:i w:val="0"/>
          <w:iCs w:val="0"/>
        </w:rPr>
        <w:t xml:space="preserve"> Department of Transportation (PennDOT)</w:t>
      </w:r>
    </w:p>
    <w:p w14:paraId="1F73ECDE" w14:textId="62B9F370" w:rsidR="004B4B26" w:rsidRDefault="00877290" w:rsidP="0036652D">
      <w:pPr>
        <w:ind w:firstLine="0"/>
      </w:pPr>
      <w:r>
        <w:t>PennDOT has annual</w:t>
      </w:r>
      <w:r w:rsidR="004B4B26">
        <w:t xml:space="preserve"> mowing schedules and cycles</w:t>
      </w:r>
      <w:r>
        <w:t xml:space="preserve"> </w:t>
      </w:r>
      <w:r w:rsidR="004B4B26">
        <w:t xml:space="preserve">determined by the District Roadside Specialist and County Maintenance Manager guided by Standard Limits of Mowing and conducted based on financial, climatic, environmental or emergency conditions that exist. </w:t>
      </w:r>
    </w:p>
    <w:p w14:paraId="12BCF12C" w14:textId="77777777" w:rsidR="0036652D" w:rsidRDefault="0036652D" w:rsidP="0036652D">
      <w:pPr>
        <w:ind w:firstLine="0"/>
      </w:pPr>
    </w:p>
    <w:p w14:paraId="0AF7871A" w14:textId="75CA87D0" w:rsidR="008612D9" w:rsidRDefault="00877290" w:rsidP="00525C4E">
      <w:r>
        <w:t>The objective is to manage r</w:t>
      </w:r>
      <w:r w:rsidR="008612D9">
        <w:t xml:space="preserve">oadside vegetation successional development to </w:t>
      </w:r>
      <w:r w:rsidR="00525C4E">
        <w:t>provide safety, utility, economy and beauty to the roadside area. Utility includes stabilizing roadside soils, preventing erosion and growing and encouraging desirable vegetation in place of undesirable vegetation.</w:t>
      </w:r>
      <w:r w:rsidR="008612D9">
        <w:t xml:space="preserve"> </w:t>
      </w:r>
      <w:r>
        <w:t>PennDOT uses an</w:t>
      </w:r>
      <w:r w:rsidR="00525C4E">
        <w:t xml:space="preserve"> IVMP </w:t>
      </w:r>
      <w:r>
        <w:t>approach that includes</w:t>
      </w:r>
      <w:r w:rsidR="008612D9">
        <w:t xml:space="preserve"> biological/cultural, chemical and mechanical/</w:t>
      </w:r>
      <w:r w:rsidR="00525C4E">
        <w:t xml:space="preserve"> </w:t>
      </w:r>
      <w:r>
        <w:t>manual methods of control.</w:t>
      </w:r>
    </w:p>
    <w:p w14:paraId="75C93291" w14:textId="77777777" w:rsidR="0036652D" w:rsidRDefault="0036652D" w:rsidP="00525C4E"/>
    <w:p w14:paraId="53E857C1" w14:textId="5659C89A" w:rsidR="008612D9" w:rsidRPr="008612D9" w:rsidRDefault="008612D9" w:rsidP="008612D9">
      <w:r>
        <w:t>The vegetative succession is</w:t>
      </w:r>
      <w:r w:rsidR="004B4B26">
        <w:t xml:space="preserve"> </w:t>
      </w:r>
      <w:r>
        <w:t>complicated by the individual or collective desires</w:t>
      </w:r>
      <w:r w:rsidR="004B4B26">
        <w:t xml:space="preserve"> </w:t>
      </w:r>
      <w:r>
        <w:t>of our twelve million residents and by highway</w:t>
      </w:r>
      <w:r w:rsidR="004B4B26">
        <w:t xml:space="preserve"> </w:t>
      </w:r>
      <w:r>
        <w:t>construction and reconstruction programs which</w:t>
      </w:r>
      <w:r w:rsidR="004B4B26">
        <w:t xml:space="preserve"> </w:t>
      </w:r>
      <w:r>
        <w:t>keep roadside vegetation in a near perpetual state</w:t>
      </w:r>
      <w:r w:rsidR="004B4B26">
        <w:t xml:space="preserve"> </w:t>
      </w:r>
      <w:r>
        <w:t>of pioneer plant development. Most pioneer</w:t>
      </w:r>
      <w:r w:rsidR="004B4B26">
        <w:t xml:space="preserve"> </w:t>
      </w:r>
      <w:r>
        <w:t>species such as brambles, locust, sumac, etc. are</w:t>
      </w:r>
      <w:r w:rsidR="004B4B26">
        <w:t xml:space="preserve"> </w:t>
      </w:r>
      <w:r>
        <w:t>undesirable "Front Yard" vegetation.</w:t>
      </w:r>
    </w:p>
    <w:p w14:paraId="7FFF3840" w14:textId="77777777" w:rsidR="00407051" w:rsidRDefault="00407051" w:rsidP="0036652D">
      <w:pPr>
        <w:ind w:firstLine="0"/>
        <w:rPr>
          <w:i/>
        </w:rPr>
      </w:pPr>
    </w:p>
    <w:p w14:paraId="2E05B49F" w14:textId="53B27354" w:rsidR="008612D9" w:rsidRDefault="008612D9" w:rsidP="0036652D">
      <w:pPr>
        <w:ind w:firstLine="0"/>
      </w:pPr>
      <w:r w:rsidRPr="008612D9">
        <w:rPr>
          <w:i/>
        </w:rPr>
        <w:t>Chapter 13: Roadside Management PUB 23 - Maintenance Manual</w:t>
      </w:r>
      <w:r>
        <w:t xml:space="preserve">. 2016. </w:t>
      </w:r>
      <w:hyperlink r:id="rId114" w:history="1">
        <w:r w:rsidRPr="00C53F02">
          <w:rPr>
            <w:rStyle w:val="Hyperlink"/>
          </w:rPr>
          <w:t>http://www.dot.state.pa.us/public/PubsForms/Publications/PUB%2023/Pub%2023-Chapter%2013%20.pdf</w:t>
        </w:r>
      </w:hyperlink>
      <w:r>
        <w:t xml:space="preserve"> </w:t>
      </w:r>
    </w:p>
    <w:p w14:paraId="56BF5B21" w14:textId="64425E2A" w:rsidR="00D67D42" w:rsidRPr="00813F3B" w:rsidRDefault="00D67D42" w:rsidP="0036652D">
      <w:pPr>
        <w:pStyle w:val="NCHRPParagraph"/>
        <w:spacing w:before="240"/>
        <w:ind w:left="0" w:firstLine="0"/>
        <w:rPr>
          <w:rStyle w:val="Emphasis"/>
          <w:b/>
          <w:i w:val="0"/>
        </w:rPr>
      </w:pPr>
      <w:r w:rsidRPr="00813F3B">
        <w:rPr>
          <w:rStyle w:val="Emphasis"/>
          <w:b/>
          <w:i w:val="0"/>
        </w:rPr>
        <w:t>Rhode Island</w:t>
      </w:r>
      <w:r w:rsidR="00EB3964" w:rsidRPr="00813F3B">
        <w:rPr>
          <w:rStyle w:val="Emphasis"/>
          <w:b/>
          <w:i w:val="0"/>
        </w:rPr>
        <w:t xml:space="preserve"> Department of Transportation (RIDOT)</w:t>
      </w:r>
    </w:p>
    <w:p w14:paraId="61234DCB" w14:textId="75B2C747" w:rsidR="00EB3964" w:rsidRPr="00EB3964" w:rsidRDefault="004B4B26" w:rsidP="00EB3964">
      <w:r>
        <w:t>No documents found.</w:t>
      </w:r>
    </w:p>
    <w:p w14:paraId="0617D73C" w14:textId="280E65CA" w:rsidR="00D67D42" w:rsidRPr="00813F3B" w:rsidRDefault="00D67D42" w:rsidP="0036652D">
      <w:pPr>
        <w:pStyle w:val="NCHRPParagraph"/>
        <w:spacing w:before="240"/>
        <w:ind w:left="0" w:firstLine="0"/>
        <w:rPr>
          <w:rStyle w:val="Emphasis"/>
          <w:b/>
          <w:i w:val="0"/>
        </w:rPr>
      </w:pPr>
      <w:r w:rsidRPr="00813F3B">
        <w:rPr>
          <w:rStyle w:val="Emphasis"/>
          <w:b/>
          <w:i w:val="0"/>
        </w:rPr>
        <w:t>South Carolina</w:t>
      </w:r>
      <w:r w:rsidR="00EB3964" w:rsidRPr="00813F3B">
        <w:rPr>
          <w:rStyle w:val="Emphasis"/>
          <w:b/>
          <w:i w:val="0"/>
        </w:rPr>
        <w:t xml:space="preserve"> Department of Transportation (SCDOT)</w:t>
      </w:r>
    </w:p>
    <w:p w14:paraId="3B44123F" w14:textId="10EA6CA2" w:rsidR="004B4B26" w:rsidRDefault="004B4B26" w:rsidP="0036652D">
      <w:pPr>
        <w:ind w:firstLine="0"/>
      </w:pPr>
      <w:r w:rsidRPr="004B4B26">
        <w:t>SCDOT may be approached by non-SCDOT entities including, but not limited to utility providers, government entities, adjacent property owners, business owners, private citizens, and groups or organizations to manage roadside vegetation. This section is designed to provide guidance to these entities. Also, this section addresses the occasional unauthorized vegetation management that may occur within SCDOT right-of-way.</w:t>
      </w:r>
    </w:p>
    <w:p w14:paraId="0C564A90" w14:textId="77777777" w:rsidR="0036652D" w:rsidRPr="004B4B26" w:rsidRDefault="0036652D" w:rsidP="0036652D">
      <w:pPr>
        <w:ind w:firstLine="0"/>
      </w:pPr>
    </w:p>
    <w:p w14:paraId="2C7318DF" w14:textId="738D8A00" w:rsidR="004B4B26" w:rsidRDefault="004B4B26" w:rsidP="004B4B26">
      <w:r w:rsidRPr="004B4B26">
        <w:rPr>
          <w:i/>
        </w:rPr>
        <w:t>Vegetation Management Guidelines</w:t>
      </w:r>
      <w:r>
        <w:rPr>
          <w:i/>
        </w:rPr>
        <w:t>.</w:t>
      </w:r>
      <w:r>
        <w:t xml:space="preserve"> 2016 </w:t>
      </w:r>
      <w:hyperlink r:id="rId115" w:anchor="search=Vegetation%20Management%20Guidelines" w:history="1">
        <w:r w:rsidRPr="00C53F02">
          <w:rPr>
            <w:rStyle w:val="Hyperlink"/>
          </w:rPr>
          <w:t>http://www.dot.state.sc.us/business/pdf/oda/VegMgmtGuide.pdf#search=Vegetation%20Management%20Guidelines</w:t>
        </w:r>
      </w:hyperlink>
      <w:r>
        <w:t xml:space="preserve"> </w:t>
      </w:r>
    </w:p>
    <w:p w14:paraId="17F4226E" w14:textId="44C7FEC1" w:rsidR="0036652D" w:rsidRDefault="0036652D" w:rsidP="004B4B26"/>
    <w:p w14:paraId="4B63B998" w14:textId="324D5B30" w:rsidR="004B4B26" w:rsidRPr="004B4B26" w:rsidRDefault="0036652D" w:rsidP="004B4B26">
      <w:r>
        <w:t xml:space="preserve">See </w:t>
      </w:r>
      <w:r w:rsidR="004B4B26">
        <w:t>4.2 Maintenance Partnership Agreement</w:t>
      </w:r>
      <w:r>
        <w:t xml:space="preserve"> in </w:t>
      </w:r>
      <w:r w:rsidRPr="0069437D">
        <w:t>Appendix C.</w:t>
      </w:r>
    </w:p>
    <w:p w14:paraId="5BA8CEE5" w14:textId="41C7F3C4" w:rsidR="00D67D42" w:rsidRPr="00813F3B" w:rsidRDefault="00D67D42" w:rsidP="0036652D">
      <w:pPr>
        <w:pStyle w:val="NCHRPParagraph"/>
        <w:spacing w:before="240"/>
        <w:ind w:left="0" w:firstLine="0"/>
        <w:rPr>
          <w:rStyle w:val="Emphasis"/>
          <w:b/>
          <w:i w:val="0"/>
        </w:rPr>
      </w:pPr>
      <w:r w:rsidRPr="00813F3B">
        <w:rPr>
          <w:rStyle w:val="Emphasis"/>
          <w:b/>
          <w:i w:val="0"/>
        </w:rPr>
        <w:t>South Dakota</w:t>
      </w:r>
      <w:r w:rsidR="00EB3964" w:rsidRPr="00813F3B">
        <w:rPr>
          <w:rStyle w:val="Emphasis"/>
          <w:b/>
          <w:i w:val="0"/>
        </w:rPr>
        <w:t xml:space="preserve"> Department of Transportation (SDDOT)</w:t>
      </w:r>
    </w:p>
    <w:p w14:paraId="2EDF8224" w14:textId="462E7E25" w:rsidR="00EB3964" w:rsidRPr="00EB3964" w:rsidRDefault="00CA64FF" w:rsidP="0036652D">
      <w:pPr>
        <w:ind w:firstLine="0"/>
      </w:pPr>
      <w:r>
        <w:t>No documents found.</w:t>
      </w:r>
    </w:p>
    <w:p w14:paraId="76160692" w14:textId="710091BF" w:rsidR="00D67D42" w:rsidRPr="00813F3B" w:rsidRDefault="00D67D42" w:rsidP="0036652D">
      <w:pPr>
        <w:pStyle w:val="NCHRPParagraph"/>
        <w:spacing w:before="240"/>
        <w:ind w:left="0" w:firstLine="0"/>
        <w:rPr>
          <w:rStyle w:val="Emphasis"/>
          <w:b/>
          <w:i w:val="0"/>
        </w:rPr>
      </w:pPr>
      <w:r w:rsidRPr="00813F3B">
        <w:rPr>
          <w:rStyle w:val="Emphasis"/>
          <w:b/>
          <w:i w:val="0"/>
        </w:rPr>
        <w:t>Tennessee</w:t>
      </w:r>
      <w:r w:rsidR="00EB3964" w:rsidRPr="00813F3B">
        <w:rPr>
          <w:rStyle w:val="Emphasis"/>
          <w:b/>
          <w:i w:val="0"/>
        </w:rPr>
        <w:t xml:space="preserve"> Department of </w:t>
      </w:r>
      <w:r w:rsidR="009259EE" w:rsidRPr="00813F3B">
        <w:rPr>
          <w:rStyle w:val="Emphasis"/>
          <w:b/>
          <w:i w:val="0"/>
        </w:rPr>
        <w:t>Transportation</w:t>
      </w:r>
      <w:r w:rsidR="00EB3964" w:rsidRPr="00813F3B">
        <w:rPr>
          <w:rStyle w:val="Emphasis"/>
          <w:b/>
          <w:i w:val="0"/>
        </w:rPr>
        <w:t xml:space="preserve"> (TNDOT)</w:t>
      </w:r>
    </w:p>
    <w:p w14:paraId="15A0C5BA" w14:textId="69F13546" w:rsidR="00C10B68" w:rsidRDefault="00C10B68" w:rsidP="0036652D">
      <w:pPr>
        <w:ind w:firstLine="0"/>
      </w:pPr>
      <w:r w:rsidRPr="00C10B68">
        <w:t>The approach of the TDOT Pollinator Habitat Program includes:</w:t>
      </w:r>
    </w:p>
    <w:p w14:paraId="7435D8F7" w14:textId="1DB72204" w:rsidR="00C10B68" w:rsidRDefault="00C10B68" w:rsidP="0069437D">
      <w:pPr>
        <w:pStyle w:val="ListParagraph"/>
        <w:numPr>
          <w:ilvl w:val="0"/>
          <w:numId w:val="36"/>
        </w:numPr>
        <w:ind w:left="720"/>
      </w:pPr>
      <w:r>
        <w:t>Best maintenance practices and sound ecological principles, through Integrated Roadside Vegetation Management (IRVM methods are currently utilized along guardrails.)</w:t>
      </w:r>
    </w:p>
    <w:p w14:paraId="50D16634" w14:textId="77777777" w:rsidR="00C10B68" w:rsidRDefault="00C10B68" w:rsidP="0069437D">
      <w:pPr>
        <w:pStyle w:val="ListParagraph"/>
        <w:numPr>
          <w:ilvl w:val="0"/>
          <w:numId w:val="36"/>
        </w:numPr>
        <w:ind w:left="720"/>
      </w:pPr>
      <w:r>
        <w:t>Modify mowing schedules to be compatible with pollinator cycles</w:t>
      </w:r>
    </w:p>
    <w:p w14:paraId="0C4AB714" w14:textId="77777777" w:rsidR="00C10B68" w:rsidRDefault="00C10B68" w:rsidP="0069437D">
      <w:pPr>
        <w:pStyle w:val="ListParagraph"/>
        <w:numPr>
          <w:ilvl w:val="0"/>
          <w:numId w:val="36"/>
        </w:numPr>
        <w:ind w:left="720"/>
      </w:pPr>
      <w:r>
        <w:t>Utilize swath mowing practices to reduce costs and increase habitat (currently implemented)</w:t>
      </w:r>
    </w:p>
    <w:p w14:paraId="295E3A1B" w14:textId="77777777" w:rsidR="00C10B68" w:rsidRDefault="00C10B68" w:rsidP="0069437D">
      <w:pPr>
        <w:pStyle w:val="ListParagraph"/>
        <w:numPr>
          <w:ilvl w:val="0"/>
          <w:numId w:val="36"/>
        </w:numPr>
        <w:ind w:left="720"/>
      </w:pPr>
      <w:r>
        <w:t>Include pollinator plants in roadside landscaping during new construction and rehabilitation projects where possible</w:t>
      </w:r>
    </w:p>
    <w:p w14:paraId="1EE7EE5C" w14:textId="77777777" w:rsidR="00C10B68" w:rsidRDefault="00C10B68" w:rsidP="0069437D">
      <w:pPr>
        <w:pStyle w:val="ListParagraph"/>
        <w:numPr>
          <w:ilvl w:val="0"/>
          <w:numId w:val="36"/>
        </w:numPr>
        <w:ind w:left="720"/>
      </w:pPr>
      <w:r>
        <w:t>Establish pollinator meadows and gardens at Welcome Centers and Rest Stops across the state</w:t>
      </w:r>
    </w:p>
    <w:p w14:paraId="42AFFD03" w14:textId="77777777" w:rsidR="00C10B68" w:rsidRDefault="00C10B68" w:rsidP="0069437D">
      <w:pPr>
        <w:pStyle w:val="ListParagraph"/>
        <w:numPr>
          <w:ilvl w:val="0"/>
          <w:numId w:val="36"/>
        </w:numPr>
        <w:ind w:left="720"/>
      </w:pPr>
      <w:r>
        <w:t>Develop pilot projects in each region (Research is currently underway. More information TBA.)</w:t>
      </w:r>
    </w:p>
    <w:p w14:paraId="41C3C79C" w14:textId="748A41C4" w:rsidR="00C10B68" w:rsidRDefault="00C10B68" w:rsidP="0069437D">
      <w:pPr>
        <w:pStyle w:val="ListParagraph"/>
        <w:numPr>
          <w:ilvl w:val="0"/>
          <w:numId w:val="36"/>
        </w:numPr>
        <w:ind w:left="720"/>
      </w:pPr>
      <w:r>
        <w:t>Create information signage to educate the public about the many benefits of pollinators</w:t>
      </w:r>
    </w:p>
    <w:p w14:paraId="3DE43A75" w14:textId="5F4DABC7" w:rsidR="00C10B68" w:rsidRPr="00C10B68" w:rsidRDefault="00C10B68" w:rsidP="00C10B68">
      <w:pPr>
        <w:spacing w:before="240"/>
        <w:ind w:firstLine="0"/>
        <w:rPr>
          <w:i/>
        </w:rPr>
      </w:pPr>
      <w:r w:rsidRPr="00C10B68">
        <w:rPr>
          <w:i/>
        </w:rPr>
        <w:t>Pollinator Habitat Program</w:t>
      </w:r>
    </w:p>
    <w:p w14:paraId="756FC78B" w14:textId="788C49A2" w:rsidR="00CA64FF" w:rsidRPr="00CA64FF" w:rsidRDefault="002372B4" w:rsidP="00C10B68">
      <w:pPr>
        <w:ind w:firstLine="0"/>
      </w:pPr>
      <w:hyperlink r:id="rId116" w:history="1">
        <w:r w:rsidR="00C10B68" w:rsidRPr="00C53F02">
          <w:rPr>
            <w:rStyle w:val="Hyperlink"/>
          </w:rPr>
          <w:t>https://www.tn.gov/tdot/environmental-home/environmental-highway-beautification-office/beautification-pollinator-habitat-program.html</w:t>
        </w:r>
      </w:hyperlink>
      <w:r w:rsidR="00C10B68">
        <w:t xml:space="preserve"> </w:t>
      </w:r>
    </w:p>
    <w:p w14:paraId="46071802" w14:textId="534B3DF2" w:rsidR="00D67D42" w:rsidRPr="00813F3B" w:rsidRDefault="00D67D42" w:rsidP="0036652D">
      <w:pPr>
        <w:pStyle w:val="NCHRPParagraph"/>
        <w:spacing w:before="240"/>
        <w:ind w:left="0" w:firstLine="0"/>
        <w:rPr>
          <w:rStyle w:val="Emphasis"/>
          <w:b/>
          <w:i w:val="0"/>
        </w:rPr>
      </w:pPr>
      <w:r w:rsidRPr="00813F3B">
        <w:rPr>
          <w:rStyle w:val="Emphasis"/>
          <w:b/>
          <w:i w:val="0"/>
        </w:rPr>
        <w:lastRenderedPageBreak/>
        <w:t>Texas</w:t>
      </w:r>
      <w:r w:rsidR="009259EE" w:rsidRPr="00813F3B">
        <w:rPr>
          <w:rStyle w:val="Emphasis"/>
          <w:b/>
          <w:i w:val="0"/>
        </w:rPr>
        <w:t xml:space="preserve"> Department of Transportation (TxDOT)</w:t>
      </w:r>
    </w:p>
    <w:p w14:paraId="3EE319D7" w14:textId="74F9D328" w:rsidR="00C10B68" w:rsidRDefault="00C10B68" w:rsidP="0036652D">
      <w:pPr>
        <w:ind w:firstLine="0"/>
      </w:pPr>
      <w:r>
        <w:t>Modified full-width mowing includes all unpaved right of way, except for delineated non-mow or natural areas. To promote cost savings, on rural roadways with very wide rights-of-way or medians, mowing shall be limited to a maximum of 30 foot width. Generally, non-mow or natural areas would begin at the toe of the slope in fill areas or the back of the ditch for cut sections, as long as clear zone requirements are met.</w:t>
      </w:r>
    </w:p>
    <w:p w14:paraId="2F26A117" w14:textId="77777777" w:rsidR="0036652D" w:rsidRDefault="0036652D" w:rsidP="0036652D">
      <w:pPr>
        <w:ind w:firstLine="0"/>
      </w:pPr>
    </w:p>
    <w:p w14:paraId="6DB4CCC5" w14:textId="04EA113B" w:rsidR="00B35E37" w:rsidRDefault="00C10B68" w:rsidP="00B35E37">
      <w:r>
        <w:t>The frequency of modified full-width mowing for a given roadway will depend on the level of vegetation management assigned to that segment of roadway</w:t>
      </w:r>
      <w:r w:rsidR="00B35E37">
        <w:t>. There are two levels of vegetation management along Texas highways:</w:t>
      </w:r>
    </w:p>
    <w:p w14:paraId="4C209435" w14:textId="77777777" w:rsidR="00B35E37" w:rsidRDefault="00B35E37" w:rsidP="00B35E37"/>
    <w:p w14:paraId="18E28BCC" w14:textId="77777777" w:rsidR="00B35E37" w:rsidRDefault="00B35E37" w:rsidP="0069437D">
      <w:pPr>
        <w:pStyle w:val="ListParagraph"/>
        <w:numPr>
          <w:ilvl w:val="0"/>
          <w:numId w:val="38"/>
        </w:numPr>
        <w:ind w:left="720"/>
      </w:pPr>
      <w:r>
        <w:t>Developed Urban Highways</w:t>
      </w:r>
    </w:p>
    <w:p w14:paraId="4619E315" w14:textId="7D815C17" w:rsidR="00B35E37" w:rsidRDefault="0069437D" w:rsidP="0069437D">
      <w:pPr>
        <w:pStyle w:val="ListParagraph"/>
        <w:numPr>
          <w:ilvl w:val="1"/>
          <w:numId w:val="38"/>
        </w:numPr>
        <w:ind w:left="1260"/>
      </w:pPr>
      <w:r>
        <w:t>H</w:t>
      </w:r>
      <w:r w:rsidR="00B35E37">
        <w:t>ighly maintained areas which are predominantly residential, commercial, or services development within major metropolitan areas; includes rights of way within smaller cities, towns and villages.</w:t>
      </w:r>
    </w:p>
    <w:p w14:paraId="6A296B87" w14:textId="77777777" w:rsidR="00B35E37" w:rsidRDefault="00B35E37" w:rsidP="0069437D">
      <w:pPr>
        <w:pStyle w:val="ListParagraph"/>
        <w:numPr>
          <w:ilvl w:val="0"/>
          <w:numId w:val="38"/>
        </w:numPr>
        <w:ind w:left="720"/>
      </w:pPr>
      <w:r>
        <w:t>Rural Highways</w:t>
      </w:r>
    </w:p>
    <w:p w14:paraId="4E08AA23" w14:textId="43B56441" w:rsidR="00C10B68" w:rsidRDefault="0069437D" w:rsidP="0069437D">
      <w:pPr>
        <w:pStyle w:val="ListParagraph"/>
        <w:numPr>
          <w:ilvl w:val="1"/>
          <w:numId w:val="38"/>
        </w:numPr>
        <w:ind w:left="1260"/>
      </w:pPr>
      <w:r>
        <w:t>S</w:t>
      </w:r>
      <w:r w:rsidR="00B35E37">
        <w:t>urrounding land use is rural only.</w:t>
      </w:r>
    </w:p>
    <w:p w14:paraId="61DF7B66" w14:textId="77777777" w:rsidR="00B35E37" w:rsidRDefault="00B35E37" w:rsidP="0069437D">
      <w:pPr>
        <w:ind w:left="720"/>
      </w:pPr>
    </w:p>
    <w:p w14:paraId="071EA7EF" w14:textId="210BEF13" w:rsidR="00C10B68" w:rsidRDefault="00C10B68" w:rsidP="00C10B68">
      <w:r>
        <w:t>The District Engineer may consider exceptions to the policy based on the following criteria:</w:t>
      </w:r>
    </w:p>
    <w:p w14:paraId="3E1D37EB" w14:textId="77777777" w:rsidR="00C10B68" w:rsidRDefault="00C10B68" w:rsidP="00C10B68"/>
    <w:p w14:paraId="01F6FFC7" w14:textId="5EEDFB4F" w:rsidR="00C10B68" w:rsidRDefault="00C10B68" w:rsidP="0069437D">
      <w:pPr>
        <w:pStyle w:val="ListParagraph"/>
        <w:numPr>
          <w:ilvl w:val="0"/>
          <w:numId w:val="37"/>
        </w:numPr>
        <w:ind w:left="720"/>
      </w:pPr>
      <w:r>
        <w:t>Distance to right-of-way</w:t>
      </w:r>
      <w:r w:rsidR="00B35E37">
        <w:t>.</w:t>
      </w:r>
    </w:p>
    <w:p w14:paraId="7BBF1AC1" w14:textId="091961C7" w:rsidR="00C10B68" w:rsidRDefault="00C10B68" w:rsidP="0069437D">
      <w:pPr>
        <w:pStyle w:val="ListParagraph"/>
        <w:numPr>
          <w:ilvl w:val="0"/>
          <w:numId w:val="37"/>
        </w:numPr>
        <w:ind w:left="720"/>
      </w:pPr>
      <w:r>
        <w:t>Brush control</w:t>
      </w:r>
      <w:r w:rsidR="00B35E37">
        <w:t>.</w:t>
      </w:r>
    </w:p>
    <w:p w14:paraId="6D72576C" w14:textId="0CA329BE" w:rsidR="00C10B68" w:rsidRDefault="00C10B68" w:rsidP="0069437D">
      <w:pPr>
        <w:pStyle w:val="ListParagraph"/>
        <w:numPr>
          <w:ilvl w:val="0"/>
          <w:numId w:val="37"/>
        </w:numPr>
        <w:ind w:left="720"/>
      </w:pPr>
      <w:r>
        <w:t>Adjacent land use</w:t>
      </w:r>
      <w:r w:rsidR="00B35E37">
        <w:t>.</w:t>
      </w:r>
    </w:p>
    <w:p w14:paraId="5690BDFF" w14:textId="4BDEBB8D" w:rsidR="00C10B68" w:rsidRDefault="00C10B68" w:rsidP="0069437D">
      <w:pPr>
        <w:pStyle w:val="ListParagraph"/>
        <w:numPr>
          <w:ilvl w:val="0"/>
          <w:numId w:val="37"/>
        </w:numPr>
        <w:ind w:left="720"/>
      </w:pPr>
      <w:r>
        <w:t>Wildlife incident history/potential</w:t>
      </w:r>
      <w:r w:rsidR="00B35E37">
        <w:t>.</w:t>
      </w:r>
    </w:p>
    <w:p w14:paraId="09D5D1E8" w14:textId="7BA395F4" w:rsidR="00C10B68" w:rsidRDefault="00C10B68" w:rsidP="0069437D">
      <w:pPr>
        <w:pStyle w:val="ListParagraph"/>
        <w:numPr>
          <w:ilvl w:val="0"/>
          <w:numId w:val="37"/>
        </w:numPr>
        <w:ind w:left="720"/>
      </w:pPr>
      <w:r>
        <w:t>Wildlife history/potential</w:t>
      </w:r>
      <w:r w:rsidR="00B35E37">
        <w:t>.</w:t>
      </w:r>
    </w:p>
    <w:p w14:paraId="6AE264D4" w14:textId="35B0E81B" w:rsidR="00C10B68" w:rsidRDefault="00C10B68" w:rsidP="0069437D">
      <w:pPr>
        <w:pStyle w:val="ListParagraph"/>
        <w:numPr>
          <w:ilvl w:val="0"/>
          <w:numId w:val="37"/>
        </w:numPr>
        <w:ind w:left="720"/>
      </w:pPr>
      <w:r>
        <w:t>Drainage issues</w:t>
      </w:r>
      <w:r w:rsidR="00B35E37">
        <w:t>.</w:t>
      </w:r>
    </w:p>
    <w:p w14:paraId="3DC98806" w14:textId="626CC7FF" w:rsidR="00C10B68" w:rsidRDefault="00C10B68" w:rsidP="0069437D">
      <w:pPr>
        <w:pStyle w:val="ListParagraph"/>
        <w:numPr>
          <w:ilvl w:val="0"/>
          <w:numId w:val="37"/>
        </w:numPr>
        <w:ind w:left="720"/>
      </w:pPr>
      <w:r>
        <w:t>Other factors.</w:t>
      </w:r>
    </w:p>
    <w:p w14:paraId="5705CDC7" w14:textId="77777777" w:rsidR="00B35E37" w:rsidRDefault="00B35E37" w:rsidP="00B35E37">
      <w:pPr>
        <w:pStyle w:val="ListParagraph"/>
        <w:ind w:left="1080" w:firstLine="0"/>
      </w:pPr>
    </w:p>
    <w:p w14:paraId="08945AEA" w14:textId="40FB8724" w:rsidR="00C10B68" w:rsidRDefault="00C10B68" w:rsidP="0036652D">
      <w:pPr>
        <w:ind w:firstLine="0"/>
      </w:pPr>
      <w:r w:rsidRPr="00C10B68">
        <w:rPr>
          <w:i/>
        </w:rPr>
        <w:t>Roadside Vegetation Management Manual</w:t>
      </w:r>
      <w:r w:rsidRPr="00C10B68">
        <w:t xml:space="preserve"> </w:t>
      </w:r>
      <w:r>
        <w:t xml:space="preserve">2018  </w:t>
      </w:r>
      <w:hyperlink r:id="rId117" w:history="1">
        <w:r w:rsidRPr="00C53F02">
          <w:rPr>
            <w:rStyle w:val="Hyperlink"/>
          </w:rPr>
          <w:t>http://onlinemanuals.txdot.gov/txdotmanuals/veg/manual_notice.htm</w:t>
        </w:r>
      </w:hyperlink>
      <w:r>
        <w:t xml:space="preserve"> </w:t>
      </w:r>
    </w:p>
    <w:p w14:paraId="0C7C4E44" w14:textId="121775BF" w:rsidR="00E157D5" w:rsidRDefault="00E157D5" w:rsidP="0036652D">
      <w:pPr>
        <w:ind w:firstLine="0"/>
      </w:pPr>
    </w:p>
    <w:p w14:paraId="290CDBCE" w14:textId="32075D4B" w:rsidR="00E157D5" w:rsidRDefault="00E157D5" w:rsidP="0036652D">
      <w:pPr>
        <w:ind w:firstLine="0"/>
      </w:pPr>
      <w:r w:rsidRPr="00E157D5">
        <w:t>TxDOT's wildflower program not only helps our highways look good but also reduces the cost of maintenance and labor by encouraging the growth of native species that need less mowing and care. As with grasses, Wildflower Program initiatives strive to establish roadsides that blend into their surroundings. The grasses and wildflowers also help to conserve water, control erosion and provide a habitat for wildlife in all the natural regions of Texas. Maintenance techniques used to encourage wildflower growth include safety, or strip mowing which allows the wildflowers to bloom and native grasses to emerge.</w:t>
      </w:r>
    </w:p>
    <w:p w14:paraId="5A22D1FC" w14:textId="63F5C95E" w:rsidR="00407051" w:rsidRDefault="00407051" w:rsidP="0036652D">
      <w:pPr>
        <w:ind w:firstLine="0"/>
      </w:pPr>
    </w:p>
    <w:p w14:paraId="673AF4FC" w14:textId="0841F6AE" w:rsidR="00407051" w:rsidRPr="00C10B68" w:rsidRDefault="00407051" w:rsidP="0036652D">
      <w:pPr>
        <w:ind w:firstLine="0"/>
      </w:pPr>
      <w:r>
        <w:t>Wildflower Program</w:t>
      </w:r>
      <w:r w:rsidR="00E157D5">
        <w:t xml:space="preserve">. </w:t>
      </w:r>
      <w:hyperlink r:id="rId118" w:history="1">
        <w:r w:rsidR="00E157D5" w:rsidRPr="00CB451B">
          <w:rPr>
            <w:rStyle w:val="Hyperlink"/>
          </w:rPr>
          <w:t>https://www.txdot.gov/inside-txdot/division/maintenance/wildflower-program.html</w:t>
        </w:r>
      </w:hyperlink>
      <w:r w:rsidR="00E157D5">
        <w:t xml:space="preserve"> </w:t>
      </w:r>
    </w:p>
    <w:p w14:paraId="1930E011" w14:textId="539D8A17" w:rsidR="00D67D42" w:rsidRPr="00813F3B" w:rsidRDefault="00D67D42" w:rsidP="0036652D">
      <w:pPr>
        <w:pStyle w:val="NCHRPParagraph"/>
        <w:spacing w:before="240"/>
        <w:ind w:left="0" w:firstLine="0"/>
        <w:rPr>
          <w:rStyle w:val="Emphasis"/>
          <w:b/>
          <w:i w:val="0"/>
        </w:rPr>
      </w:pPr>
      <w:r w:rsidRPr="00813F3B">
        <w:rPr>
          <w:rStyle w:val="Emphasis"/>
          <w:b/>
          <w:i w:val="0"/>
        </w:rPr>
        <w:t>Utah</w:t>
      </w:r>
      <w:r w:rsidR="009259EE" w:rsidRPr="00813F3B">
        <w:rPr>
          <w:rStyle w:val="Emphasis"/>
          <w:b/>
          <w:i w:val="0"/>
        </w:rPr>
        <w:t xml:space="preserve"> Department of Transportation (UDOT)</w:t>
      </w:r>
    </w:p>
    <w:p w14:paraId="1821653F" w14:textId="182FA7D3" w:rsidR="00B54B74" w:rsidRDefault="000F47C3" w:rsidP="0036652D">
      <w:pPr>
        <w:ind w:firstLine="0"/>
      </w:pPr>
      <w:r>
        <w:t>The Utah Division of Wildlife Resources (DWR) initiated the Utah Rural Roadsides for Wildlife Program (URRWP)</w:t>
      </w:r>
      <w:r w:rsidR="00CA41F0">
        <w:t xml:space="preserve"> to </w:t>
      </w:r>
      <w:r>
        <w:t>promote roadside habitat enhancement.</w:t>
      </w:r>
      <w:r w:rsidR="00CA41F0">
        <w:t xml:space="preserve"> </w:t>
      </w:r>
      <w:r>
        <w:t xml:space="preserve">The DWR and UDOT are </w:t>
      </w:r>
      <w:r>
        <w:lastRenderedPageBreak/>
        <w:t xml:space="preserve">developing and testing roadside seed mixes that will optimize nesting and winter cover. Roadside management techniques and mowing schedules that are responsive to wildlife needs are being tested. </w:t>
      </w:r>
      <w:r w:rsidR="00B54B74">
        <w:t>Specifically, Utah's Rural Roadsides for Wildlife Program encourages:</w:t>
      </w:r>
    </w:p>
    <w:p w14:paraId="5435D3F0" w14:textId="7440A7EC" w:rsidR="00B54B74" w:rsidRDefault="00B54B74" w:rsidP="0069437D">
      <w:pPr>
        <w:pStyle w:val="ListParagraph"/>
        <w:numPr>
          <w:ilvl w:val="0"/>
          <w:numId w:val="39"/>
        </w:numPr>
        <w:spacing w:before="240"/>
        <w:ind w:left="720"/>
      </w:pPr>
      <w:r>
        <w:t>Public involvement in developing roadside vegetation management policy.</w:t>
      </w:r>
    </w:p>
    <w:p w14:paraId="301084EA" w14:textId="61BB1650" w:rsidR="00B54B74" w:rsidRDefault="00B54B74" w:rsidP="0069437D">
      <w:pPr>
        <w:pStyle w:val="ListParagraph"/>
        <w:numPr>
          <w:ilvl w:val="0"/>
          <w:numId w:val="39"/>
        </w:numPr>
        <w:ind w:left="720"/>
      </w:pPr>
      <w:r>
        <w:t>Interdepartmental cooperation in roadside vegetation management.</w:t>
      </w:r>
    </w:p>
    <w:p w14:paraId="04C7DFFA" w14:textId="67CAC65C" w:rsidR="00B54B74" w:rsidRDefault="00B54B74" w:rsidP="0069437D">
      <w:pPr>
        <w:pStyle w:val="ListParagraph"/>
        <w:numPr>
          <w:ilvl w:val="0"/>
          <w:numId w:val="39"/>
        </w:numPr>
        <w:ind w:left="720"/>
      </w:pPr>
      <w:r>
        <w:t>Proper management of existing patches of high quality roadside vegetation as habitat for wildlife.</w:t>
      </w:r>
    </w:p>
    <w:p w14:paraId="02E81A91" w14:textId="02684EA9" w:rsidR="00B54B74" w:rsidRDefault="00B54B74" w:rsidP="0069437D">
      <w:pPr>
        <w:pStyle w:val="ListParagraph"/>
        <w:numPr>
          <w:ilvl w:val="0"/>
          <w:numId w:val="39"/>
        </w:numPr>
        <w:ind w:left="720"/>
      </w:pPr>
      <w:r>
        <w:t xml:space="preserve">Mowing only 10% of the </w:t>
      </w:r>
      <w:r w:rsidR="00CA41F0">
        <w:t>ROW</w:t>
      </w:r>
      <w:r>
        <w:t xml:space="preserve"> width ROW off the shoulder annually.</w:t>
      </w:r>
    </w:p>
    <w:p w14:paraId="1D4FEE9D" w14:textId="1A1A392B" w:rsidR="00B54B74" w:rsidRDefault="00B54B74" w:rsidP="0069437D">
      <w:pPr>
        <w:pStyle w:val="ListParagraph"/>
        <w:numPr>
          <w:ilvl w:val="0"/>
          <w:numId w:val="39"/>
        </w:numPr>
        <w:ind w:left="720"/>
      </w:pPr>
      <w:r>
        <w:t>Mowing the entire ROW once every 3-5 years to stimulate plant vigor. No more than 1/4 mile per 1-mile section would be mowed in any one year.</w:t>
      </w:r>
    </w:p>
    <w:p w14:paraId="1E81D0E2" w14:textId="5FEA94CD" w:rsidR="00B54B74" w:rsidRDefault="00B54B74" w:rsidP="0069437D">
      <w:pPr>
        <w:pStyle w:val="ListParagraph"/>
        <w:numPr>
          <w:ilvl w:val="0"/>
          <w:numId w:val="39"/>
        </w:numPr>
        <w:ind w:left="720"/>
      </w:pPr>
      <w:r>
        <w:t>Scheduling renovation mowing after the nesting season - generally after August 1.</w:t>
      </w:r>
    </w:p>
    <w:p w14:paraId="75374265" w14:textId="0AFEE838" w:rsidR="00B54B74" w:rsidRDefault="00B54B74" w:rsidP="0069437D">
      <w:pPr>
        <w:pStyle w:val="ListParagraph"/>
        <w:numPr>
          <w:ilvl w:val="0"/>
          <w:numId w:val="39"/>
        </w:numPr>
        <w:ind w:left="720"/>
      </w:pPr>
      <w:r>
        <w:t>Spot spraying noxious weeds to minimize damage to adjacent cover.</w:t>
      </w:r>
    </w:p>
    <w:p w14:paraId="63FB03CA" w14:textId="69072C7B" w:rsidR="00B54B74" w:rsidRDefault="00B54B74" w:rsidP="0069437D">
      <w:pPr>
        <w:pStyle w:val="ListParagraph"/>
        <w:numPr>
          <w:ilvl w:val="0"/>
          <w:numId w:val="39"/>
        </w:numPr>
        <w:ind w:left="720"/>
      </w:pPr>
      <w:r>
        <w:t>Eliminating unplanned roadside burning, a common practice throughout the state.</w:t>
      </w:r>
    </w:p>
    <w:p w14:paraId="2FCD5A30" w14:textId="3DD4A273" w:rsidR="00B54B74" w:rsidRDefault="00B54B74" w:rsidP="0069437D">
      <w:pPr>
        <w:pStyle w:val="ListParagraph"/>
        <w:numPr>
          <w:ilvl w:val="0"/>
          <w:numId w:val="39"/>
        </w:numPr>
        <w:ind w:left="720"/>
      </w:pPr>
      <w:r>
        <w:t>Discourage snowmobiling and ATV riding on roadsides.</w:t>
      </w:r>
    </w:p>
    <w:p w14:paraId="0C96029E" w14:textId="03D86E4E" w:rsidR="00B54B74" w:rsidRDefault="00B54B74" w:rsidP="0069437D">
      <w:pPr>
        <w:pStyle w:val="ListParagraph"/>
        <w:numPr>
          <w:ilvl w:val="0"/>
          <w:numId w:val="39"/>
        </w:numPr>
        <w:ind w:left="720"/>
      </w:pPr>
      <w:r>
        <w:t>Educating the public about the value of Utah's Rural Roadsides for Wildlife Program.</w:t>
      </w:r>
    </w:p>
    <w:p w14:paraId="210C6940" w14:textId="4CFB9E14" w:rsidR="006F70AE" w:rsidRDefault="006F70AE" w:rsidP="006F70AE">
      <w:pPr>
        <w:pStyle w:val="ListParagraph"/>
        <w:ind w:left="1080" w:firstLine="0"/>
      </w:pPr>
    </w:p>
    <w:p w14:paraId="6BEC459F" w14:textId="130CF880" w:rsidR="006F70AE" w:rsidRDefault="006F70AE" w:rsidP="00CA41F0">
      <w:pPr>
        <w:pStyle w:val="ListParagraph"/>
        <w:ind w:left="0" w:firstLine="0"/>
      </w:pPr>
      <w:r w:rsidRPr="0036652D">
        <w:rPr>
          <w:i/>
        </w:rPr>
        <w:t>Roadside Habitat</w:t>
      </w:r>
      <w:r>
        <w:t xml:space="preserve">. </w:t>
      </w:r>
      <w:hyperlink r:id="rId119" w:history="1">
        <w:r w:rsidRPr="00915548">
          <w:rPr>
            <w:rStyle w:val="Hyperlink"/>
          </w:rPr>
          <w:t>https://www.udot.utah.gov/main/f?p=100:pg:0:::1:T,V:271,34531</w:t>
        </w:r>
      </w:hyperlink>
      <w:r>
        <w:t xml:space="preserve">. </w:t>
      </w:r>
      <w:r w:rsidR="00CA41F0">
        <w:t>2016.</w:t>
      </w:r>
    </w:p>
    <w:p w14:paraId="0310AFC4" w14:textId="21FF6B6F" w:rsidR="00D67D42" w:rsidRPr="00813F3B" w:rsidRDefault="00D67D42" w:rsidP="0036652D">
      <w:pPr>
        <w:pStyle w:val="NCHRPParagraph"/>
        <w:spacing w:before="240"/>
        <w:ind w:left="0" w:firstLine="0"/>
        <w:rPr>
          <w:rStyle w:val="Emphasis"/>
          <w:b/>
          <w:i w:val="0"/>
        </w:rPr>
      </w:pPr>
      <w:r w:rsidRPr="00813F3B">
        <w:rPr>
          <w:rStyle w:val="Emphasis"/>
          <w:b/>
          <w:i w:val="0"/>
        </w:rPr>
        <w:t>Vermont</w:t>
      </w:r>
      <w:r w:rsidR="009259EE" w:rsidRPr="00813F3B">
        <w:rPr>
          <w:rStyle w:val="Emphasis"/>
          <w:b/>
          <w:i w:val="0"/>
        </w:rPr>
        <w:t xml:space="preserve"> Department of Transportation (VTrans)</w:t>
      </w:r>
    </w:p>
    <w:p w14:paraId="384E1F49" w14:textId="446A86F8" w:rsidR="00772994" w:rsidRDefault="00C31CA3" w:rsidP="0036652D">
      <w:pPr>
        <w:ind w:firstLine="0"/>
      </w:pPr>
      <w:r>
        <w:t xml:space="preserve">VTrans mows non-limited access and limited access highways annually, referred to as the Clear Zone Cut, to meet safety standards. </w:t>
      </w:r>
      <w:r w:rsidRPr="00C31CA3">
        <w:t xml:space="preserve">One mow </w:t>
      </w:r>
      <w:r>
        <w:t xml:space="preserve">is conducted </w:t>
      </w:r>
      <w:r w:rsidRPr="00C31CA3">
        <w:t xml:space="preserve">every 3rd year during the growing season as a substitute for the annual Clear Zone Cut in that area </w:t>
      </w:r>
      <w:r w:rsidR="007F6EF3">
        <w:t xml:space="preserve">the ROW width </w:t>
      </w:r>
      <w:r w:rsidRPr="00C31CA3">
        <w:t xml:space="preserve">and for that year is allowed. </w:t>
      </w:r>
    </w:p>
    <w:p w14:paraId="45C89F6D" w14:textId="77777777" w:rsidR="0036652D" w:rsidRDefault="0036652D" w:rsidP="0036652D">
      <w:pPr>
        <w:ind w:firstLine="0"/>
      </w:pPr>
    </w:p>
    <w:p w14:paraId="2CA47CA4" w14:textId="3D782721" w:rsidR="00C30F01" w:rsidRDefault="00C30F01" w:rsidP="00B9223A">
      <w:r>
        <w:t>Increased mowing coverage and frequency in medians, islands, and intersection areas of non-limited access highways is permissible in order to maintain a more manicured lawn appearance throughout the growing season.</w:t>
      </w:r>
      <w:r w:rsidR="00B9223A">
        <w:t xml:space="preserve"> </w:t>
      </w:r>
      <w:r>
        <w:t>Increased mowing activity must be authorized by the DTA. Narrow medians on non-limited access highways, may be fully mowed (across the entire median width) beyond the clear zone for safe visibility purposes and to avoid narrow strips of grass being left in the middle of these medians.</w:t>
      </w:r>
    </w:p>
    <w:p w14:paraId="471E0919" w14:textId="77777777" w:rsidR="00772994" w:rsidRDefault="00772994" w:rsidP="00A41285">
      <w:pPr>
        <w:ind w:firstLine="0"/>
      </w:pPr>
    </w:p>
    <w:p w14:paraId="2DA49609" w14:textId="19C687AB" w:rsidR="009259EE" w:rsidRPr="00A41285" w:rsidRDefault="00A41285" w:rsidP="00A41285">
      <w:pPr>
        <w:ind w:firstLine="0"/>
      </w:pPr>
      <w:r w:rsidRPr="0036652D">
        <w:rPr>
          <w:i/>
        </w:rPr>
        <w:t>VTrans State Highway System Mowing Best Management Practices (BMPs</w:t>
      </w:r>
      <w:r>
        <w:t>)</w:t>
      </w:r>
      <w:r w:rsidR="0036652D">
        <w:t>.</w:t>
      </w:r>
      <w:r w:rsidRPr="00A41285">
        <w:t xml:space="preserve"> </w:t>
      </w:r>
      <w:r>
        <w:t>2016</w:t>
      </w:r>
      <w:r w:rsidR="0036652D">
        <w:t>.</w:t>
      </w:r>
      <w:r>
        <w:t xml:space="preserve"> </w:t>
      </w:r>
      <w:hyperlink r:id="rId120" w:history="1">
        <w:r w:rsidRPr="00C53F02">
          <w:rPr>
            <w:rStyle w:val="Hyperlink"/>
          </w:rPr>
          <w:t>http://vtrans.vermont.gov/sites/aot/files/operations/documents/OpsMowingBMP_10-1-2016.pdf</w:t>
        </w:r>
      </w:hyperlink>
      <w:r>
        <w:t xml:space="preserve"> </w:t>
      </w:r>
    </w:p>
    <w:p w14:paraId="32339F89" w14:textId="5300B83E" w:rsidR="00D67D42" w:rsidRPr="00813F3B" w:rsidRDefault="00D67D42" w:rsidP="0036652D">
      <w:pPr>
        <w:pStyle w:val="NCHRPParagraph"/>
        <w:spacing w:before="240"/>
        <w:ind w:left="0" w:firstLine="0"/>
        <w:rPr>
          <w:rStyle w:val="Emphasis"/>
          <w:b/>
          <w:i w:val="0"/>
        </w:rPr>
      </w:pPr>
      <w:r w:rsidRPr="00813F3B">
        <w:rPr>
          <w:rStyle w:val="Emphasis"/>
          <w:b/>
          <w:i w:val="0"/>
        </w:rPr>
        <w:t>Virginia</w:t>
      </w:r>
      <w:r w:rsidR="009259EE" w:rsidRPr="00813F3B">
        <w:rPr>
          <w:rStyle w:val="Emphasis"/>
          <w:b/>
          <w:i w:val="0"/>
        </w:rPr>
        <w:t xml:space="preserve"> Department of Transportation (VDOT)</w:t>
      </w:r>
    </w:p>
    <w:p w14:paraId="5DA8FEAF" w14:textId="52A799E3" w:rsidR="007F6EF3" w:rsidRDefault="007F6EF3" w:rsidP="0036652D">
      <w:pPr>
        <w:ind w:firstLine="0"/>
      </w:pPr>
      <w:r>
        <w:t>Mowing is based upon a level of service for the designated roadway. Maintenance of intersection sight distances shall take precedence over any service level. Additional mowings may be required to maintain sight distances. Field conditions and right-of-way limitations shall dictate the site distance maintenance requirements.</w:t>
      </w:r>
    </w:p>
    <w:p w14:paraId="62BA0607" w14:textId="77777777" w:rsidR="007F6EF3" w:rsidRPr="007F6EF3" w:rsidRDefault="007F6EF3" w:rsidP="007F6EF3"/>
    <w:p w14:paraId="38FAF943" w14:textId="40E75397" w:rsidR="00B9223A" w:rsidRDefault="007F6EF3" w:rsidP="00A5714D">
      <w:r w:rsidRPr="007F6EF3">
        <w:rPr>
          <w:noProof/>
        </w:rPr>
        <w:lastRenderedPageBreak/>
        <w:drawing>
          <wp:inline distT="0" distB="0" distL="0" distR="0" wp14:anchorId="11ABA18D" wp14:editId="24A41E79">
            <wp:extent cx="4574823" cy="36435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79139" cy="3646970"/>
                    </a:xfrm>
                    <a:prstGeom prst="rect">
                      <a:avLst/>
                    </a:prstGeom>
                    <a:noFill/>
                    <a:ln>
                      <a:noFill/>
                    </a:ln>
                  </pic:spPr>
                </pic:pic>
              </a:graphicData>
            </a:graphic>
          </wp:inline>
        </w:drawing>
      </w:r>
    </w:p>
    <w:p w14:paraId="6925E568" w14:textId="77777777" w:rsidR="007F6EF3" w:rsidRDefault="007F6EF3" w:rsidP="00A5714D"/>
    <w:p w14:paraId="0B77AFEC" w14:textId="623BDE01" w:rsidR="007F6EF3" w:rsidRDefault="007F6EF3" w:rsidP="00A5714D">
      <w:r>
        <w:t>Level B roads with more than two lanes receives three annual cuts no wider than 18 feet from edge of pavement. Two-lane roads limit cut width to 9 feet. Level  C roads get two mow cycles with a maximum width of 9 feet. Level D has one annual mow to a maximum width of 9 feet.</w:t>
      </w:r>
    </w:p>
    <w:p w14:paraId="017C207E" w14:textId="5C56113D" w:rsidR="00D67D42" w:rsidRDefault="00A5714D" w:rsidP="00223870">
      <w:pPr>
        <w:spacing w:before="240"/>
        <w:ind w:firstLine="0"/>
      </w:pPr>
      <w:r w:rsidRPr="00223870">
        <w:rPr>
          <w:i/>
        </w:rPr>
        <w:t>VDOT Vegetation Management Policy</w:t>
      </w:r>
      <w:r w:rsidR="00CA41F0">
        <w:t xml:space="preserve">. </w:t>
      </w:r>
      <w:r w:rsidRPr="00A5714D">
        <w:t xml:space="preserve">2010 </w:t>
      </w:r>
      <w:hyperlink r:id="rId122" w:history="1">
        <w:r w:rsidRPr="00C53F02">
          <w:rPr>
            <w:rStyle w:val="Hyperlink"/>
          </w:rPr>
          <w:t>http://www.virginiadot.org/projects/resources/VDOT_VegetationMgmtPolicyFinal_VDOTwebsite.pdf</w:t>
        </w:r>
      </w:hyperlink>
      <w:r>
        <w:t xml:space="preserve"> </w:t>
      </w:r>
    </w:p>
    <w:p w14:paraId="12C1D6B2" w14:textId="17AD1628" w:rsidR="00326B0F" w:rsidRDefault="00326B0F" w:rsidP="00326B0F">
      <w:r>
        <w:t>In 2014, VDOT developed and implemented a pollinator habitat program to create naturalized areas planted with nectar and pollinator species. One goal of this program is to reduce maintenance costs by reducing the number of mowings/year and other vegetation maintenance costs such as invasive species control and herbicide applications,</w:t>
      </w:r>
    </w:p>
    <w:p w14:paraId="53C21106" w14:textId="77777777" w:rsidR="00326B0F" w:rsidRDefault="00326B0F" w:rsidP="00A5714D"/>
    <w:p w14:paraId="748D47C2" w14:textId="4319E70F" w:rsidR="00A5714D" w:rsidRDefault="00A5714D" w:rsidP="00223870">
      <w:pPr>
        <w:ind w:firstLine="0"/>
      </w:pPr>
      <w:r>
        <w:t>Pollinator Habitat Program</w:t>
      </w:r>
    </w:p>
    <w:p w14:paraId="7D8BE77F" w14:textId="32AE123A" w:rsidR="00A5714D" w:rsidRPr="00A5714D" w:rsidRDefault="002372B4" w:rsidP="00223870">
      <w:pPr>
        <w:ind w:firstLine="0"/>
      </w:pPr>
      <w:hyperlink r:id="rId123" w:history="1">
        <w:r w:rsidR="00A5714D" w:rsidRPr="00C53F02">
          <w:rPr>
            <w:rStyle w:val="Hyperlink"/>
          </w:rPr>
          <w:t>http://www.virginiadot.org/programs/pollinator_habitat_program.asp</w:t>
        </w:r>
      </w:hyperlink>
      <w:r w:rsidR="00A5714D">
        <w:t xml:space="preserve"> </w:t>
      </w:r>
    </w:p>
    <w:p w14:paraId="11F74476" w14:textId="3599893D" w:rsidR="00D67D42" w:rsidRPr="00813F3B" w:rsidRDefault="00D67D42" w:rsidP="00223870">
      <w:pPr>
        <w:pStyle w:val="NCHRPParagraph"/>
        <w:spacing w:before="240"/>
        <w:ind w:left="0" w:firstLine="0"/>
        <w:rPr>
          <w:rStyle w:val="Emphasis"/>
          <w:b/>
          <w:i w:val="0"/>
        </w:rPr>
      </w:pPr>
      <w:r w:rsidRPr="00813F3B">
        <w:rPr>
          <w:rStyle w:val="Emphasis"/>
          <w:b/>
          <w:i w:val="0"/>
        </w:rPr>
        <w:t>Washington</w:t>
      </w:r>
      <w:r w:rsidR="009259EE" w:rsidRPr="00813F3B">
        <w:rPr>
          <w:rStyle w:val="Emphasis"/>
          <w:b/>
          <w:i w:val="0"/>
        </w:rPr>
        <w:t xml:space="preserve"> Department of Transportation (WSDOT)</w:t>
      </w:r>
    </w:p>
    <w:p w14:paraId="05896C09" w14:textId="7CA95223" w:rsidR="008215F9" w:rsidRDefault="00DE621C" w:rsidP="00DE621C">
      <w:pPr>
        <w:ind w:firstLine="0"/>
      </w:pPr>
      <w:r>
        <w:t xml:space="preserve">The WSDOT Roadside Manual is one </w:t>
      </w:r>
      <w:r w:rsidR="008215F9">
        <w:t>the most comprehensive discussions regarding</w:t>
      </w:r>
      <w:r>
        <w:t xml:space="preserve"> managed succession </w:t>
      </w:r>
      <w:r w:rsidR="008215F9">
        <w:t xml:space="preserve">and other vegetation restoration </w:t>
      </w:r>
      <w:r>
        <w:t>as part of their program.</w:t>
      </w:r>
      <w:r w:rsidRPr="00DE621C">
        <w:t xml:space="preserve"> </w:t>
      </w:r>
      <w:r w:rsidR="008215F9">
        <w:t>This manual discusses the concepts roadside management in detail and provides guidance.</w:t>
      </w:r>
    </w:p>
    <w:p w14:paraId="5A1189CF" w14:textId="77777777" w:rsidR="008215F9" w:rsidRDefault="008215F9" w:rsidP="00DE621C">
      <w:pPr>
        <w:ind w:firstLine="0"/>
      </w:pPr>
    </w:p>
    <w:p w14:paraId="21DD19F9" w14:textId="26F49952" w:rsidR="00DE621C" w:rsidRDefault="00DE621C" w:rsidP="008215F9">
      <w:r>
        <w:t>Two basic restoration approaches are used: managed succession and accelerated climax community development. They are based on the</w:t>
      </w:r>
      <w:r w:rsidR="008215F9">
        <w:t xml:space="preserve"> </w:t>
      </w:r>
      <w:r>
        <w:t xml:space="preserve">principles of plant succession in natural ecosystems. The decision on which approach to use depends on permitting requirements, project goals, and roadside functional objectives. </w:t>
      </w:r>
    </w:p>
    <w:p w14:paraId="10AA9CC2" w14:textId="470A6CDB" w:rsidR="008215F9" w:rsidRPr="008215F9" w:rsidRDefault="008215F9" w:rsidP="008215F9">
      <w:pPr>
        <w:ind w:firstLine="0"/>
      </w:pPr>
      <w:r w:rsidRPr="008215F9">
        <w:rPr>
          <w:i/>
        </w:rPr>
        <w:lastRenderedPageBreak/>
        <w:t>WSDOT Roadside Manual Chapter 810 – Vegetation</w:t>
      </w:r>
      <w:r>
        <w:t xml:space="preserve">. July 2003. </w:t>
      </w:r>
      <w:hyperlink r:id="rId124" w:history="1">
        <w:r w:rsidRPr="00CB451B">
          <w:rPr>
            <w:rStyle w:val="Hyperlink"/>
          </w:rPr>
          <w:t>https://www.wsdot.wa.gov/publications/manuals/fulltext/M25-30/810.pdf</w:t>
        </w:r>
      </w:hyperlink>
      <w:r>
        <w:t xml:space="preserve"> </w:t>
      </w:r>
    </w:p>
    <w:p w14:paraId="6D353F44" w14:textId="77777777" w:rsidR="00DE621C" w:rsidRDefault="00DE621C" w:rsidP="00223870">
      <w:pPr>
        <w:ind w:firstLine="0"/>
      </w:pPr>
    </w:p>
    <w:p w14:paraId="21EE1271" w14:textId="444503D6" w:rsidR="00223870" w:rsidRDefault="00A5714D" w:rsidP="00223870">
      <w:pPr>
        <w:ind w:firstLine="0"/>
      </w:pPr>
      <w:r>
        <w:t>Retaining large masses of native trees is desirable to intercept rainfall, provide canopy cover to compete against weeds, and minimize mowing and the need for herbicides. The following is an example of a maintainable interchange, with trees that have been preserved. Only the edges are mowed to provide operational functions.</w:t>
      </w:r>
      <w:r w:rsidR="00223870" w:rsidRPr="00223870">
        <w:t xml:space="preserve"> </w:t>
      </w:r>
    </w:p>
    <w:p w14:paraId="26B0F698" w14:textId="77777777" w:rsidR="008215F9" w:rsidRDefault="008215F9" w:rsidP="00223870">
      <w:pPr>
        <w:ind w:firstLine="0"/>
      </w:pPr>
    </w:p>
    <w:p w14:paraId="1195236B" w14:textId="65C058A1" w:rsidR="00A5714D" w:rsidRDefault="00223870" w:rsidP="00223870">
      <w:pPr>
        <w:ind w:firstLine="0"/>
      </w:pPr>
      <w:r w:rsidRPr="00223870">
        <w:rPr>
          <w:i/>
        </w:rPr>
        <w:t>WSDOT Roadside Policy Manual</w:t>
      </w:r>
      <w:r>
        <w:t xml:space="preserve"> M 3110.03 August 2015 </w:t>
      </w:r>
      <w:hyperlink r:id="rId125" w:history="1">
        <w:r w:rsidRPr="005B6185">
          <w:rPr>
            <w:rStyle w:val="Hyperlink"/>
          </w:rPr>
          <w:t>https://www.wsdot.wa.gov/publications/manuals/fulltext/M3110/RPM.pdf</w:t>
        </w:r>
      </w:hyperlink>
      <w:r>
        <w:t xml:space="preserve"> </w:t>
      </w:r>
    </w:p>
    <w:p w14:paraId="1F151399" w14:textId="2A9FE428" w:rsidR="008215F9" w:rsidRDefault="008215F9" w:rsidP="00223870">
      <w:pPr>
        <w:ind w:firstLine="0"/>
      </w:pPr>
    </w:p>
    <w:p w14:paraId="5BE36D8F" w14:textId="5C51008D" w:rsidR="008215F9" w:rsidRDefault="008215F9" w:rsidP="008215F9">
      <w:pPr>
        <w:ind w:firstLine="0"/>
      </w:pPr>
      <w:r>
        <w:t>WSDOT is doing for pollinators:</w:t>
      </w:r>
    </w:p>
    <w:p w14:paraId="1A8D3191" w14:textId="77777777" w:rsidR="0069437D" w:rsidRDefault="0069437D" w:rsidP="008215F9">
      <w:pPr>
        <w:ind w:firstLine="0"/>
      </w:pPr>
    </w:p>
    <w:p w14:paraId="7026750A" w14:textId="6CA5C20E" w:rsidR="008215F9" w:rsidRDefault="008215F9" w:rsidP="00815273">
      <w:pPr>
        <w:pStyle w:val="ListParagraph"/>
        <w:numPr>
          <w:ilvl w:val="0"/>
          <w:numId w:val="48"/>
        </w:numPr>
      </w:pPr>
      <w:r>
        <w:t>Preserving native habitat, whenever feasible.</w:t>
      </w:r>
    </w:p>
    <w:p w14:paraId="5259D4DF" w14:textId="7E7ED763" w:rsidR="008215F9" w:rsidRDefault="008215F9" w:rsidP="00815273">
      <w:pPr>
        <w:pStyle w:val="ListParagraph"/>
        <w:numPr>
          <w:ilvl w:val="0"/>
          <w:numId w:val="48"/>
        </w:numPr>
      </w:pPr>
      <w:r>
        <w:t>Managing roadsides for natural succession.</w:t>
      </w:r>
    </w:p>
    <w:p w14:paraId="52A990A3" w14:textId="142B1147" w:rsidR="008215F9" w:rsidRDefault="008215F9" w:rsidP="00815273">
      <w:pPr>
        <w:pStyle w:val="ListParagraph"/>
        <w:numPr>
          <w:ilvl w:val="0"/>
          <w:numId w:val="48"/>
        </w:numPr>
      </w:pPr>
      <w:r>
        <w:t>Restoring project disturbances using native plants, including woody native flowering species, and providing other habitat features such as logs and snags for native bees and birds.</w:t>
      </w:r>
    </w:p>
    <w:p w14:paraId="0E9DD9F0" w14:textId="36171764" w:rsidR="008215F9" w:rsidRDefault="008215F9" w:rsidP="00815273">
      <w:pPr>
        <w:pStyle w:val="ListParagraph"/>
        <w:numPr>
          <w:ilvl w:val="0"/>
          <w:numId w:val="48"/>
        </w:numPr>
      </w:pPr>
      <w:r>
        <w:t>WSDOT will continue managing the roadside with mowing along the pavement edge as needed</w:t>
      </w:r>
      <w:r w:rsidR="00B55006">
        <w:t xml:space="preserve"> </w:t>
      </w:r>
      <w:r>
        <w:t>for driver safety. But in other</w:t>
      </w:r>
      <w:r w:rsidR="00B55006">
        <w:t xml:space="preserve"> </w:t>
      </w:r>
      <w:r>
        <w:t>areas beyond the pavement</w:t>
      </w:r>
      <w:r w:rsidR="00B55006">
        <w:t xml:space="preserve"> </w:t>
      </w:r>
      <w:r>
        <w:t>edge, mowing will only be done</w:t>
      </w:r>
      <w:r w:rsidR="00B55006">
        <w:t xml:space="preserve"> </w:t>
      </w:r>
      <w:r>
        <w:t>if it’s planned as part of a multiyear</w:t>
      </w:r>
      <w:r w:rsidR="00B55006">
        <w:t xml:space="preserve"> </w:t>
      </w:r>
      <w:r>
        <w:t>treatment strategy using a</w:t>
      </w:r>
      <w:r w:rsidR="00B55006">
        <w:t xml:space="preserve"> </w:t>
      </w:r>
      <w:r>
        <w:t>variety of vegetation</w:t>
      </w:r>
      <w:r w:rsidR="00B55006">
        <w:t xml:space="preserve"> </w:t>
      </w:r>
      <w:r>
        <w:t>management tools.</w:t>
      </w:r>
    </w:p>
    <w:p w14:paraId="5300997D" w14:textId="5A334574" w:rsidR="008215F9" w:rsidRDefault="008215F9" w:rsidP="00815273">
      <w:pPr>
        <w:pStyle w:val="ListParagraph"/>
        <w:numPr>
          <w:ilvl w:val="0"/>
          <w:numId w:val="48"/>
        </w:numPr>
      </w:pPr>
      <w:r>
        <w:t>Collaborating with others</w:t>
      </w:r>
      <w:r w:rsidR="00B55006">
        <w:t xml:space="preserve"> </w:t>
      </w:r>
      <w:r>
        <w:t>to seek opportunities for</w:t>
      </w:r>
      <w:r w:rsidR="00B55006">
        <w:t xml:space="preserve"> </w:t>
      </w:r>
      <w:r>
        <w:t>partnerships to promote the</w:t>
      </w:r>
      <w:r w:rsidR="00B55006">
        <w:t xml:space="preserve"> </w:t>
      </w:r>
      <w:r>
        <w:t>health of pollinators.</w:t>
      </w:r>
    </w:p>
    <w:p w14:paraId="7BFC6960" w14:textId="4784B97C" w:rsidR="00B55006" w:rsidRDefault="00B55006" w:rsidP="00815273">
      <w:pPr>
        <w:pStyle w:val="ListParagraph"/>
        <w:numPr>
          <w:ilvl w:val="0"/>
          <w:numId w:val="48"/>
        </w:numPr>
      </w:pPr>
      <w:r>
        <w:t>Our reduced mowing and selective herbicide use policy will help protect pollinators. By leaving roadsides in a more natural state, we can provide pollinators with sources of nectar, pollen, larval host plants and nesting locations needed for them to grow and thrive.</w:t>
      </w:r>
    </w:p>
    <w:p w14:paraId="49CCB485" w14:textId="77777777" w:rsidR="00B55006" w:rsidRDefault="00B55006" w:rsidP="00B55006">
      <w:pPr>
        <w:pStyle w:val="ListParagraph"/>
        <w:ind w:firstLine="0"/>
      </w:pPr>
    </w:p>
    <w:p w14:paraId="257C1F1F" w14:textId="4E0A6B82" w:rsidR="008215F9" w:rsidRPr="00A5714D" w:rsidRDefault="008215F9" w:rsidP="008215F9">
      <w:pPr>
        <w:ind w:firstLine="0"/>
      </w:pPr>
      <w:r w:rsidRPr="008215F9">
        <w:rPr>
          <w:i/>
        </w:rPr>
        <w:t>Promoting the Health of Pollinators along WSDOT’s Roadsides.</w:t>
      </w:r>
      <w:r>
        <w:t xml:space="preserve"> </w:t>
      </w:r>
      <w:hyperlink r:id="rId126" w:history="1">
        <w:r w:rsidRPr="00CB451B">
          <w:rPr>
            <w:rStyle w:val="Hyperlink"/>
          </w:rPr>
          <w:t>http://www.wsdot.wa.gov/publications/fulltext/Roadside/PollinatorsFactSheet.pdf</w:t>
        </w:r>
      </w:hyperlink>
      <w:r>
        <w:t xml:space="preserve"> </w:t>
      </w:r>
    </w:p>
    <w:p w14:paraId="560A2FAB" w14:textId="12DA1C6E" w:rsidR="00D67D42" w:rsidRDefault="00D67D42" w:rsidP="00B55006">
      <w:pPr>
        <w:pStyle w:val="NCHRPParagraph"/>
        <w:spacing w:before="240"/>
        <w:ind w:left="0" w:firstLine="0"/>
        <w:rPr>
          <w:rStyle w:val="Emphasis"/>
          <w:b/>
          <w:i w:val="0"/>
        </w:rPr>
      </w:pPr>
      <w:r w:rsidRPr="00813F3B">
        <w:rPr>
          <w:rStyle w:val="Emphasis"/>
          <w:b/>
          <w:i w:val="0"/>
        </w:rPr>
        <w:t>West Virginia</w:t>
      </w:r>
      <w:r w:rsidR="009259EE" w:rsidRPr="00813F3B">
        <w:rPr>
          <w:rStyle w:val="Emphasis"/>
          <w:b/>
          <w:i w:val="0"/>
        </w:rPr>
        <w:t xml:space="preserve"> Department of Transportation (WVDOT)</w:t>
      </w:r>
    </w:p>
    <w:p w14:paraId="5481627B" w14:textId="18531B2A" w:rsidR="00B55006" w:rsidRDefault="00B55006" w:rsidP="00B55006">
      <w:pPr>
        <w:pStyle w:val="NCHRPParagraph"/>
        <w:ind w:left="0" w:firstLine="0"/>
        <w:rPr>
          <w:rStyle w:val="Emphasis"/>
          <w:i w:val="0"/>
        </w:rPr>
      </w:pPr>
      <w:r w:rsidRPr="00B55006">
        <w:rPr>
          <w:rStyle w:val="Emphasis"/>
          <w:i w:val="0"/>
        </w:rPr>
        <w:t>Operation Wildflowers</w:t>
      </w:r>
      <w:r>
        <w:rPr>
          <w:rStyle w:val="Emphasis"/>
          <w:i w:val="0"/>
        </w:rPr>
        <w:t xml:space="preserve"> is s</w:t>
      </w:r>
      <w:r w:rsidRPr="00B55006">
        <w:rPr>
          <w:rStyle w:val="Emphasis"/>
          <w:i w:val="0"/>
        </w:rPr>
        <w:t>ponsored by the West Virginia Garden Club, Inc. in cooperation with the West Virginia Division of Highways and the Department of Environmental Protection, REAP Program</w:t>
      </w:r>
      <w:r>
        <w:rPr>
          <w:rStyle w:val="Emphasis"/>
          <w:i w:val="0"/>
        </w:rPr>
        <w:t xml:space="preserve">. Started in </w:t>
      </w:r>
      <w:r w:rsidRPr="00B55006">
        <w:rPr>
          <w:rStyle w:val="Emphasis"/>
          <w:i w:val="0"/>
        </w:rPr>
        <w:t>1990 to bring beauty and diversity to roadside landscapes by planting native and naturalized wildflowers in areas which normally supported weeds and dense brush. Their objective was also to encourage the preservation of natural stands of native wildflowers that traditionally had been mowed down and the planting of wildflowers on private property. In the last few years highway landscapes have been greatly improved as a result of this cooperative effort</w:t>
      </w:r>
      <w:r>
        <w:rPr>
          <w:rStyle w:val="Emphasis"/>
          <w:i w:val="0"/>
        </w:rPr>
        <w:t>.</w:t>
      </w:r>
    </w:p>
    <w:p w14:paraId="60A7BC3E" w14:textId="77777777" w:rsidR="00B55006" w:rsidRPr="00B55006" w:rsidRDefault="00B55006" w:rsidP="00B55006">
      <w:pPr>
        <w:pStyle w:val="NCHRPParagraph"/>
        <w:ind w:left="0" w:firstLine="0"/>
        <w:rPr>
          <w:rStyle w:val="Emphasis"/>
          <w:i w:val="0"/>
        </w:rPr>
      </w:pPr>
    </w:p>
    <w:p w14:paraId="5D7245AB" w14:textId="2F10A877" w:rsidR="008215F9" w:rsidRPr="00B55006" w:rsidRDefault="00B55006" w:rsidP="00B55006">
      <w:pPr>
        <w:pStyle w:val="NCHRPParagraph"/>
        <w:ind w:left="0" w:firstLine="0"/>
        <w:rPr>
          <w:rStyle w:val="Emphasis"/>
          <w:i w:val="0"/>
        </w:rPr>
      </w:pPr>
      <w:r w:rsidRPr="00B55006">
        <w:rPr>
          <w:rStyle w:val="Emphasis"/>
        </w:rPr>
        <w:t>Operation Wildflowers</w:t>
      </w:r>
      <w:r>
        <w:rPr>
          <w:rStyle w:val="Emphasis"/>
        </w:rPr>
        <w:t xml:space="preserve">. </w:t>
      </w:r>
    </w:p>
    <w:p w14:paraId="2A8E9764" w14:textId="3BCF6414" w:rsidR="00A5714D" w:rsidRDefault="002372B4" w:rsidP="00223870">
      <w:pPr>
        <w:ind w:firstLine="0"/>
      </w:pPr>
      <w:hyperlink r:id="rId127" w:history="1">
        <w:r w:rsidR="00223870" w:rsidRPr="005B6185">
          <w:rPr>
            <w:rStyle w:val="Hyperlink"/>
          </w:rPr>
          <w:t>https://transportation.wv.gov/highways/maintenance/wildflowers/Pages/default.aspx</w:t>
        </w:r>
      </w:hyperlink>
      <w:r w:rsidR="00223870">
        <w:t xml:space="preserve"> </w:t>
      </w:r>
    </w:p>
    <w:p w14:paraId="6EB39A81" w14:textId="77777777" w:rsidR="00A5714D" w:rsidRPr="00A5714D" w:rsidRDefault="00A5714D" w:rsidP="00A5714D"/>
    <w:p w14:paraId="5FD39F6E" w14:textId="2CDD4B6C" w:rsidR="00D67D42" w:rsidRPr="00813F3B" w:rsidRDefault="00D67D42" w:rsidP="00223870">
      <w:pPr>
        <w:pStyle w:val="NCHRPParagraph"/>
        <w:ind w:left="0" w:firstLine="0"/>
        <w:rPr>
          <w:rStyle w:val="Emphasis"/>
          <w:b/>
          <w:i w:val="0"/>
        </w:rPr>
      </w:pPr>
      <w:r w:rsidRPr="00813F3B">
        <w:rPr>
          <w:rStyle w:val="Emphasis"/>
          <w:b/>
          <w:i w:val="0"/>
        </w:rPr>
        <w:t>Wisconsin</w:t>
      </w:r>
      <w:r w:rsidR="009259EE" w:rsidRPr="00813F3B">
        <w:rPr>
          <w:rStyle w:val="Emphasis"/>
          <w:b/>
          <w:i w:val="0"/>
        </w:rPr>
        <w:t xml:space="preserve"> Department of Transportation (WisDOT)</w:t>
      </w:r>
    </w:p>
    <w:p w14:paraId="3295BEE9" w14:textId="270A3F0F" w:rsidR="00B55006" w:rsidRDefault="00B55006" w:rsidP="00B55006">
      <w:pPr>
        <w:ind w:firstLine="0"/>
      </w:pPr>
      <w:r>
        <w:lastRenderedPageBreak/>
        <w:t>In 2009, routine maintenance work priorities were further redefined in response to budgetary constraints. Consistent with the natural roadsides philosophy, the mowing policy was curtailed to safety locations such as vision corners when needed and roadside shoulder cuts to once a season.</w:t>
      </w:r>
    </w:p>
    <w:p w14:paraId="4F21F29F" w14:textId="77777777" w:rsidR="0069437D" w:rsidRDefault="0069437D" w:rsidP="00B55006">
      <w:pPr>
        <w:ind w:firstLine="0"/>
      </w:pPr>
    </w:p>
    <w:p w14:paraId="611E3BD2" w14:textId="4CB4E9F2" w:rsidR="00B55006" w:rsidRDefault="00B55006" w:rsidP="00B55006">
      <w:r>
        <w:t>In the same year, 2009, Invasive Species Rule (NR 40) was passed. This rule lists and regulates a number of non-native invasive species and requires control of these invasive species. To accomplish this control, mowing completion dates were included as part of the philosophy.</w:t>
      </w:r>
    </w:p>
    <w:p w14:paraId="537FB856" w14:textId="77777777" w:rsidR="0069437D" w:rsidRDefault="0069437D" w:rsidP="00B55006"/>
    <w:p w14:paraId="6CE0FDFB" w14:textId="407AA7A8" w:rsidR="00B55006" w:rsidRDefault="00B55006" w:rsidP="00B55006">
      <w:r>
        <w:t>In 2014 the mowing policy was revised to add an urban mowing component. The urban mowing policy is used in combination with the natural roadsides philosophy and allows for increased mowing frequency in specified urban areas to produce a closer match in vegetation management to adjacent land uses.</w:t>
      </w:r>
    </w:p>
    <w:p w14:paraId="3C7EA3EF" w14:textId="77777777" w:rsidR="0069437D" w:rsidRDefault="0069437D" w:rsidP="00B55006"/>
    <w:p w14:paraId="6EF0A5D7" w14:textId="2E26DCCA" w:rsidR="00B55006" w:rsidRDefault="00B55006" w:rsidP="00B55006">
      <w:r>
        <w:t>The actual mowing is done by county highway crews.</w:t>
      </w:r>
    </w:p>
    <w:p w14:paraId="23F1102B" w14:textId="7C86B39F" w:rsidR="00B55006" w:rsidRDefault="00B55006" w:rsidP="00995534">
      <w:pPr>
        <w:spacing w:before="240"/>
        <w:ind w:firstLine="0"/>
      </w:pPr>
      <w:r w:rsidRPr="00995534">
        <w:rPr>
          <w:i/>
        </w:rPr>
        <w:t>Mowing Wisconsin's roadsides</w:t>
      </w:r>
      <w:r w:rsidR="00995534">
        <w:t xml:space="preserve">. </w:t>
      </w:r>
      <w:r w:rsidR="00995534" w:rsidRPr="00995534">
        <w:t>5/1/2018</w:t>
      </w:r>
      <w:r w:rsidR="00995534">
        <w:t>.</w:t>
      </w:r>
    </w:p>
    <w:p w14:paraId="40A32C3D" w14:textId="257D9F57" w:rsidR="00A5714D" w:rsidRDefault="002372B4" w:rsidP="00223870">
      <w:pPr>
        <w:ind w:firstLine="0"/>
      </w:pPr>
      <w:hyperlink r:id="rId128" w:history="1">
        <w:r w:rsidR="00223870" w:rsidRPr="005B6185">
          <w:rPr>
            <w:rStyle w:val="Hyperlink"/>
          </w:rPr>
          <w:t>http://wisconsindot.gov/Pages/doing-bus/real-estate/roadsides/mowing/default.aspx</w:t>
        </w:r>
      </w:hyperlink>
      <w:r w:rsidR="00223870">
        <w:t xml:space="preserve"> </w:t>
      </w:r>
    </w:p>
    <w:p w14:paraId="5F568639" w14:textId="199564A7" w:rsidR="00995534" w:rsidRDefault="00995534" w:rsidP="00223870">
      <w:pPr>
        <w:ind w:firstLine="0"/>
      </w:pPr>
    </w:p>
    <w:p w14:paraId="6AFF6F02" w14:textId="77777777" w:rsidR="00995534" w:rsidRDefault="00995534" w:rsidP="00815273">
      <w:pPr>
        <w:pStyle w:val="ListParagraph"/>
        <w:numPr>
          <w:ilvl w:val="0"/>
          <w:numId w:val="49"/>
        </w:numPr>
      </w:pPr>
      <w:r>
        <w:t>The "clear zone" - zone one</w:t>
      </w:r>
    </w:p>
    <w:p w14:paraId="4CB7EE48" w14:textId="3AC47805" w:rsidR="00995534" w:rsidRDefault="00995534" w:rsidP="00815273">
      <w:pPr>
        <w:pStyle w:val="ListParagraph"/>
        <w:numPr>
          <w:ilvl w:val="1"/>
          <w:numId w:val="49"/>
        </w:numPr>
      </w:pPr>
      <w:r>
        <w:t>An area of grass, small trees and shrubs off the shoulder to facilitate highway operations.</w:t>
      </w:r>
    </w:p>
    <w:p w14:paraId="473D2469" w14:textId="77777777" w:rsidR="00995534" w:rsidRDefault="00995534" w:rsidP="00815273">
      <w:pPr>
        <w:pStyle w:val="ListParagraph"/>
        <w:numPr>
          <w:ilvl w:val="1"/>
          <w:numId w:val="49"/>
        </w:numPr>
      </w:pPr>
      <w:r>
        <w:t>Allows visibility of signs and traffic at interchanges and curves.</w:t>
      </w:r>
    </w:p>
    <w:p w14:paraId="224A81C4" w14:textId="1C695C02" w:rsidR="00995534" w:rsidRDefault="00995534" w:rsidP="00815273">
      <w:pPr>
        <w:pStyle w:val="ListParagraph"/>
        <w:numPr>
          <w:ilvl w:val="1"/>
          <w:numId w:val="49"/>
        </w:numPr>
      </w:pPr>
      <w:r>
        <w:t>Large trees and encroachments are removed for safety and herbicides are used selectively for vegetation control around beam guard and sometimes for invasive species.</w:t>
      </w:r>
    </w:p>
    <w:p w14:paraId="1F61112D" w14:textId="77777777" w:rsidR="00995534" w:rsidRDefault="00995534" w:rsidP="00815273">
      <w:pPr>
        <w:pStyle w:val="ListParagraph"/>
        <w:numPr>
          <w:ilvl w:val="0"/>
          <w:numId w:val="49"/>
        </w:numPr>
      </w:pPr>
      <w:r>
        <w:t>The "natural roadside" - zone two</w:t>
      </w:r>
    </w:p>
    <w:p w14:paraId="69DC9E12" w14:textId="77777777" w:rsidR="00995534" w:rsidRDefault="00995534" w:rsidP="00815273">
      <w:pPr>
        <w:pStyle w:val="ListParagraph"/>
        <w:numPr>
          <w:ilvl w:val="1"/>
          <w:numId w:val="49"/>
        </w:numPr>
      </w:pPr>
      <w:r>
        <w:t>This is any area outside the “clear zone.”</w:t>
      </w:r>
    </w:p>
    <w:p w14:paraId="13430BC0" w14:textId="390BE118" w:rsidR="00995534" w:rsidRPr="00A5714D" w:rsidRDefault="00995534" w:rsidP="00815273">
      <w:pPr>
        <w:pStyle w:val="ListParagraph"/>
        <w:numPr>
          <w:ilvl w:val="1"/>
          <w:numId w:val="49"/>
        </w:numPr>
      </w:pPr>
      <w:r>
        <w:t>The natural roadside allows for vegetation to establish based on natural selection, typically this includes native or low maintenance vegetation.</w:t>
      </w:r>
    </w:p>
    <w:p w14:paraId="604FC4B7" w14:textId="595C2CE0" w:rsidR="00995534" w:rsidRPr="00995534" w:rsidRDefault="00995534" w:rsidP="00223870">
      <w:pPr>
        <w:pStyle w:val="NCHRPParagraph"/>
        <w:spacing w:before="240"/>
        <w:ind w:left="0" w:firstLine="0"/>
        <w:rPr>
          <w:rStyle w:val="Emphasis"/>
          <w:i w:val="0"/>
        </w:rPr>
      </w:pPr>
      <w:r w:rsidRPr="00995534">
        <w:rPr>
          <w:rStyle w:val="Emphasis"/>
        </w:rPr>
        <w:t>Roadsides.</w:t>
      </w:r>
      <w:r w:rsidRPr="00995534">
        <w:rPr>
          <w:rStyle w:val="Emphasis"/>
          <w:i w:val="0"/>
        </w:rPr>
        <w:t xml:space="preserve"> </w:t>
      </w:r>
      <w:hyperlink r:id="rId129" w:history="1">
        <w:r w:rsidRPr="00CB451B">
          <w:rPr>
            <w:rStyle w:val="Hyperlink"/>
          </w:rPr>
          <w:t>http://wisconsindot.gov/Pages/doing-bus/real-estate/roadsides/default.aspx</w:t>
        </w:r>
      </w:hyperlink>
      <w:r>
        <w:rPr>
          <w:rStyle w:val="Emphasis"/>
          <w:i w:val="0"/>
        </w:rPr>
        <w:t xml:space="preserve">. 5/1/2018. </w:t>
      </w:r>
    </w:p>
    <w:p w14:paraId="410AAD46" w14:textId="6E2228C5" w:rsidR="00D67D42" w:rsidRPr="00813F3B" w:rsidRDefault="00D67D42" w:rsidP="00223870">
      <w:pPr>
        <w:pStyle w:val="NCHRPParagraph"/>
        <w:spacing w:before="240"/>
        <w:ind w:left="0" w:firstLine="0"/>
        <w:rPr>
          <w:rStyle w:val="Emphasis"/>
          <w:b/>
          <w:i w:val="0"/>
        </w:rPr>
      </w:pPr>
      <w:r w:rsidRPr="00813F3B">
        <w:rPr>
          <w:rStyle w:val="Emphasis"/>
          <w:b/>
          <w:i w:val="0"/>
        </w:rPr>
        <w:t>Wyoming</w:t>
      </w:r>
      <w:r w:rsidR="009259EE" w:rsidRPr="00813F3B">
        <w:rPr>
          <w:rStyle w:val="Emphasis"/>
          <w:b/>
          <w:i w:val="0"/>
        </w:rPr>
        <w:t xml:space="preserve"> Department of Transportation (WYDOT)</w:t>
      </w:r>
    </w:p>
    <w:p w14:paraId="27ACEFBB" w14:textId="2C13E0F7" w:rsidR="004B4B26" w:rsidRDefault="00995534" w:rsidP="00DF527E">
      <w:pPr>
        <w:ind w:firstLine="0"/>
      </w:pPr>
      <w:r w:rsidRPr="00995534">
        <w:t>http:employees.dot.state.wy.us/cms/maintenance</w:t>
      </w:r>
      <w:r>
        <w:t xml:space="preserve">  </w:t>
      </w:r>
    </w:p>
    <w:p w14:paraId="7F999162" w14:textId="2CE271FB" w:rsidR="004B4B26" w:rsidRDefault="004B4B26" w:rsidP="004B4B26"/>
    <w:p w14:paraId="063B68E7" w14:textId="4EDF4802" w:rsidR="004B4B26" w:rsidRDefault="004B4B26">
      <w:pPr>
        <w:spacing w:after="200" w:line="276" w:lineRule="auto"/>
        <w:ind w:firstLine="0"/>
      </w:pPr>
      <w:r>
        <w:br w:type="page"/>
      </w:r>
    </w:p>
    <w:p w14:paraId="66DA6677" w14:textId="6FF132A9" w:rsidR="004B4B26" w:rsidRDefault="004B4B26" w:rsidP="00EB1F34">
      <w:pPr>
        <w:pStyle w:val="Heading1"/>
      </w:pPr>
      <w:r>
        <w:lastRenderedPageBreak/>
        <w:br w:type="page"/>
      </w:r>
      <w:bookmarkStart w:id="80" w:name="_Toc517421689"/>
      <w:r w:rsidR="00245E0C">
        <w:lastRenderedPageBreak/>
        <w:t>Appendix B Survey of Practice</w:t>
      </w:r>
      <w:bookmarkEnd w:id="80"/>
    </w:p>
    <w:p w14:paraId="1882AE81" w14:textId="77777777" w:rsidR="00245E0C" w:rsidRDefault="00245E0C" w:rsidP="00CA64FF">
      <w:pPr>
        <w:pStyle w:val="Heading1"/>
      </w:pPr>
    </w:p>
    <w:p w14:paraId="7A752DFC" w14:textId="77777777" w:rsidR="00245E0C" w:rsidRDefault="00245E0C" w:rsidP="00CA64FF">
      <w:pPr>
        <w:pStyle w:val="Heading1"/>
      </w:pPr>
    </w:p>
    <w:p w14:paraId="76D87002" w14:textId="77777777" w:rsidR="00245E0C" w:rsidRDefault="00245E0C" w:rsidP="00CA64FF">
      <w:pPr>
        <w:pStyle w:val="Heading1"/>
      </w:pPr>
    </w:p>
    <w:p w14:paraId="078D6FAF" w14:textId="77777777" w:rsidR="00245E0C" w:rsidRDefault="00245E0C" w:rsidP="00CA64FF">
      <w:pPr>
        <w:pStyle w:val="Heading1"/>
      </w:pPr>
    </w:p>
    <w:p w14:paraId="23C93027" w14:textId="77777777" w:rsidR="00245E0C" w:rsidRDefault="00245E0C" w:rsidP="00CA64FF">
      <w:pPr>
        <w:pStyle w:val="Heading1"/>
      </w:pPr>
    </w:p>
    <w:p w14:paraId="5B786A51" w14:textId="77777777" w:rsidR="00245E0C" w:rsidRDefault="00245E0C" w:rsidP="00CA64FF">
      <w:pPr>
        <w:pStyle w:val="Heading1"/>
      </w:pPr>
    </w:p>
    <w:p w14:paraId="59DBE4ED" w14:textId="77777777" w:rsidR="00245E0C" w:rsidRDefault="00245E0C" w:rsidP="00CA64FF">
      <w:pPr>
        <w:pStyle w:val="Heading1"/>
      </w:pPr>
    </w:p>
    <w:p w14:paraId="5D3727D3" w14:textId="77777777" w:rsidR="00245E0C" w:rsidRDefault="00245E0C" w:rsidP="00CA64FF">
      <w:pPr>
        <w:pStyle w:val="Heading1"/>
      </w:pPr>
    </w:p>
    <w:p w14:paraId="15D964B6" w14:textId="77777777" w:rsidR="00245E0C" w:rsidRDefault="00245E0C" w:rsidP="00CA64FF">
      <w:pPr>
        <w:pStyle w:val="Heading1"/>
      </w:pPr>
    </w:p>
    <w:p w14:paraId="6B0524BC" w14:textId="77777777" w:rsidR="00245E0C" w:rsidRDefault="00245E0C" w:rsidP="00CA64FF">
      <w:pPr>
        <w:pStyle w:val="Heading1"/>
      </w:pPr>
    </w:p>
    <w:p w14:paraId="05AD0037" w14:textId="77777777" w:rsidR="00245E0C" w:rsidRDefault="00245E0C" w:rsidP="00CA64FF">
      <w:pPr>
        <w:pStyle w:val="Heading1"/>
      </w:pPr>
    </w:p>
    <w:p w14:paraId="610F9948" w14:textId="77777777" w:rsidR="00245E0C" w:rsidRDefault="00245E0C" w:rsidP="00CA64FF">
      <w:pPr>
        <w:pStyle w:val="Heading1"/>
      </w:pPr>
    </w:p>
    <w:p w14:paraId="5BD10C8B" w14:textId="77777777" w:rsidR="00245E0C" w:rsidRDefault="00245E0C" w:rsidP="00CA64FF">
      <w:pPr>
        <w:pStyle w:val="Heading1"/>
      </w:pPr>
    </w:p>
    <w:p w14:paraId="4C85A2EF" w14:textId="77777777" w:rsidR="00245E0C" w:rsidRDefault="00245E0C" w:rsidP="00CA64FF">
      <w:pPr>
        <w:pStyle w:val="Heading1"/>
      </w:pPr>
    </w:p>
    <w:p w14:paraId="4751C69B" w14:textId="77777777" w:rsidR="00245E0C" w:rsidRDefault="00245E0C" w:rsidP="00CA64FF">
      <w:pPr>
        <w:pStyle w:val="Heading1"/>
      </w:pPr>
    </w:p>
    <w:p w14:paraId="5DD4B223" w14:textId="081F4AF5" w:rsidR="00FB59FA" w:rsidRDefault="00FA301D" w:rsidP="00E94C4F">
      <w:r w:rsidRPr="00FA301D">
        <w:rPr>
          <w:noProof/>
        </w:rPr>
        <w:lastRenderedPageBreak/>
        <w:drawing>
          <wp:anchor distT="0" distB="0" distL="114300" distR="114300" simplePos="0" relativeHeight="251693056" behindDoc="0" locked="0" layoutInCell="1" allowOverlap="1" wp14:anchorId="2EC4857D" wp14:editId="4731D3A2">
            <wp:simplePos x="0" y="0"/>
            <wp:positionH relativeFrom="column">
              <wp:posOffset>-14068</wp:posOffset>
            </wp:positionH>
            <wp:positionV relativeFrom="paragraph">
              <wp:posOffset>0</wp:posOffset>
            </wp:positionV>
            <wp:extent cx="6080760" cy="8229600"/>
            <wp:effectExtent l="0" t="0" r="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80760" cy="822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8B5E04" w14:textId="1E02BFF3" w:rsidR="00FA301D" w:rsidRDefault="00FA301D" w:rsidP="00E94C4F">
      <w:r w:rsidRPr="00FA301D">
        <w:rPr>
          <w:noProof/>
        </w:rPr>
        <w:lastRenderedPageBreak/>
        <w:drawing>
          <wp:anchor distT="0" distB="0" distL="114300" distR="114300" simplePos="0" relativeHeight="251694080" behindDoc="0" locked="0" layoutInCell="1" allowOverlap="1" wp14:anchorId="11ED59F5" wp14:editId="5D90D939">
            <wp:simplePos x="0" y="0"/>
            <wp:positionH relativeFrom="column">
              <wp:posOffset>-14068</wp:posOffset>
            </wp:positionH>
            <wp:positionV relativeFrom="paragraph">
              <wp:posOffset>0</wp:posOffset>
            </wp:positionV>
            <wp:extent cx="6053328" cy="8229600"/>
            <wp:effectExtent l="0" t="0" r="508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053328" cy="822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8A8878" w14:textId="5E7C5287" w:rsidR="00FA301D" w:rsidRDefault="00FA301D" w:rsidP="00E94C4F">
      <w:r w:rsidRPr="00FA301D">
        <w:rPr>
          <w:noProof/>
        </w:rPr>
        <w:lastRenderedPageBreak/>
        <w:drawing>
          <wp:anchor distT="0" distB="0" distL="114300" distR="114300" simplePos="0" relativeHeight="251695104" behindDoc="0" locked="0" layoutInCell="1" allowOverlap="1" wp14:anchorId="4CF82DE6" wp14:editId="18EA44B7">
            <wp:simplePos x="0" y="0"/>
            <wp:positionH relativeFrom="column">
              <wp:posOffset>-21101</wp:posOffset>
            </wp:positionH>
            <wp:positionV relativeFrom="paragraph">
              <wp:posOffset>293</wp:posOffset>
            </wp:positionV>
            <wp:extent cx="6025896" cy="822960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025896" cy="822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77003A" w14:textId="32223AAE" w:rsidR="00FA301D" w:rsidRDefault="00FA301D" w:rsidP="00E94C4F">
      <w:r w:rsidRPr="00FA301D">
        <w:rPr>
          <w:noProof/>
        </w:rPr>
        <w:lastRenderedPageBreak/>
        <w:drawing>
          <wp:anchor distT="0" distB="0" distL="114300" distR="114300" simplePos="0" relativeHeight="251696128" behindDoc="0" locked="0" layoutInCell="1" allowOverlap="1" wp14:anchorId="2D7884BE" wp14:editId="6E5ACE42">
            <wp:simplePos x="0" y="0"/>
            <wp:positionH relativeFrom="column">
              <wp:posOffset>-63305</wp:posOffset>
            </wp:positionH>
            <wp:positionV relativeFrom="paragraph">
              <wp:posOffset>343</wp:posOffset>
            </wp:positionV>
            <wp:extent cx="6089904" cy="8229600"/>
            <wp:effectExtent l="0" t="0" r="635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089904" cy="822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31F455" w14:textId="0CB0A014" w:rsidR="00FA301D" w:rsidRDefault="00FA301D" w:rsidP="00E94C4F">
      <w:r w:rsidRPr="00FA301D">
        <w:rPr>
          <w:noProof/>
        </w:rPr>
        <w:lastRenderedPageBreak/>
        <w:drawing>
          <wp:anchor distT="0" distB="0" distL="114300" distR="114300" simplePos="0" relativeHeight="251697152" behindDoc="0" locked="0" layoutInCell="1" allowOverlap="1" wp14:anchorId="11A830F0" wp14:editId="2CA7B982">
            <wp:simplePos x="0" y="0"/>
            <wp:positionH relativeFrom="column">
              <wp:posOffset>-28135</wp:posOffset>
            </wp:positionH>
            <wp:positionV relativeFrom="paragraph">
              <wp:posOffset>172</wp:posOffset>
            </wp:positionV>
            <wp:extent cx="6062472" cy="8229600"/>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062472" cy="822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F9D5F6" w14:textId="2E38390C" w:rsidR="00FA301D" w:rsidRDefault="00FA301D" w:rsidP="00E94C4F">
      <w:r w:rsidRPr="00FA301D">
        <w:rPr>
          <w:noProof/>
        </w:rPr>
        <w:lastRenderedPageBreak/>
        <w:drawing>
          <wp:anchor distT="0" distB="0" distL="114300" distR="114300" simplePos="0" relativeHeight="251698176" behindDoc="0" locked="0" layoutInCell="1" allowOverlap="1" wp14:anchorId="29EBC419" wp14:editId="398469B3">
            <wp:simplePos x="0" y="0"/>
            <wp:positionH relativeFrom="column">
              <wp:posOffset>-119575</wp:posOffset>
            </wp:positionH>
            <wp:positionV relativeFrom="paragraph">
              <wp:posOffset>488</wp:posOffset>
            </wp:positionV>
            <wp:extent cx="6144768" cy="8229600"/>
            <wp:effectExtent l="0" t="0" r="889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144768" cy="822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F14DC9" w14:textId="6172772E" w:rsidR="00FA301D" w:rsidRDefault="00FA301D" w:rsidP="00E94C4F">
      <w:r w:rsidRPr="00FA301D">
        <w:rPr>
          <w:noProof/>
        </w:rPr>
        <w:lastRenderedPageBreak/>
        <w:drawing>
          <wp:anchor distT="0" distB="0" distL="114300" distR="114300" simplePos="0" relativeHeight="251699200" behindDoc="0" locked="0" layoutInCell="1" allowOverlap="1" wp14:anchorId="1B7CE676" wp14:editId="27D7B7B8">
            <wp:simplePos x="0" y="0"/>
            <wp:positionH relativeFrom="column">
              <wp:posOffset>-63305</wp:posOffset>
            </wp:positionH>
            <wp:positionV relativeFrom="paragraph">
              <wp:posOffset>516</wp:posOffset>
            </wp:positionV>
            <wp:extent cx="6071616" cy="8229600"/>
            <wp:effectExtent l="0" t="0" r="5715"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071616" cy="822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5306BC" w14:textId="10E6CB32" w:rsidR="00FA301D" w:rsidRDefault="00FA301D" w:rsidP="00E94C4F">
      <w:r w:rsidRPr="00FA301D">
        <w:rPr>
          <w:noProof/>
        </w:rPr>
        <w:lastRenderedPageBreak/>
        <w:drawing>
          <wp:anchor distT="0" distB="0" distL="114300" distR="114300" simplePos="0" relativeHeight="251700224" behindDoc="0" locked="0" layoutInCell="1" allowOverlap="1" wp14:anchorId="7EED10A4" wp14:editId="19AFD075">
            <wp:simplePos x="0" y="0"/>
            <wp:positionH relativeFrom="column">
              <wp:posOffset>-70339</wp:posOffset>
            </wp:positionH>
            <wp:positionV relativeFrom="paragraph">
              <wp:posOffset>172</wp:posOffset>
            </wp:positionV>
            <wp:extent cx="6062472" cy="8229600"/>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062472" cy="822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0DFA76" w14:textId="5515914C" w:rsidR="00FA301D" w:rsidRDefault="00FA301D" w:rsidP="00E94C4F">
      <w:r w:rsidRPr="00FA301D">
        <w:rPr>
          <w:noProof/>
        </w:rPr>
        <w:lastRenderedPageBreak/>
        <w:drawing>
          <wp:anchor distT="0" distB="0" distL="114300" distR="114300" simplePos="0" relativeHeight="251701248" behindDoc="0" locked="0" layoutInCell="1" allowOverlap="1" wp14:anchorId="055EAE5B" wp14:editId="08DCDE57">
            <wp:simplePos x="0" y="0"/>
            <wp:positionH relativeFrom="column">
              <wp:posOffset>-21102</wp:posOffset>
            </wp:positionH>
            <wp:positionV relativeFrom="paragraph">
              <wp:posOffset>0</wp:posOffset>
            </wp:positionV>
            <wp:extent cx="6062472" cy="8229600"/>
            <wp:effectExtent l="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062472" cy="822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5077B8" w14:textId="04ACC9E8" w:rsidR="00813F3B" w:rsidRPr="00CA64FF" w:rsidRDefault="00813F3B" w:rsidP="00813F3B">
      <w:pPr>
        <w:pStyle w:val="Heading1"/>
      </w:pPr>
      <w:bookmarkStart w:id="81" w:name="_Toc517421690"/>
      <w:r>
        <w:lastRenderedPageBreak/>
        <w:t>Appendix C Cooperative Agreements</w:t>
      </w:r>
      <w:r w:rsidR="00017A90">
        <w:t>/Permits</w:t>
      </w:r>
      <w:bookmarkEnd w:id="81"/>
    </w:p>
    <w:p w14:paraId="360DD53D" w14:textId="77777777" w:rsidR="00813F3B" w:rsidRDefault="00813F3B" w:rsidP="00813F3B"/>
    <w:p w14:paraId="4BBA67B1" w14:textId="77777777" w:rsidR="00813F3B" w:rsidRDefault="00813F3B" w:rsidP="00E07DB7">
      <w:pPr>
        <w:pStyle w:val="FHWABodyText"/>
      </w:pPr>
      <w:r>
        <w:br w:type="page"/>
      </w:r>
    </w:p>
    <w:p w14:paraId="3C341F31" w14:textId="10BA963B" w:rsidR="00813F3B" w:rsidRPr="004B4B26" w:rsidRDefault="00813F3B" w:rsidP="00A17AEC">
      <w:pPr>
        <w:spacing w:after="200" w:line="276" w:lineRule="auto"/>
        <w:ind w:firstLine="0"/>
        <w:sectPr w:rsidR="00813F3B" w:rsidRPr="004B4B26" w:rsidSect="00427EF8">
          <w:headerReference w:type="even" r:id="rId139"/>
          <w:endnotePr>
            <w:numFmt w:val="decimal"/>
          </w:endnotePr>
          <w:pgSz w:w="12240" w:h="15840"/>
          <w:pgMar w:top="1440" w:right="1440" w:bottom="1440" w:left="1440" w:header="720" w:footer="720" w:gutter="0"/>
          <w:cols w:space="720"/>
          <w:docGrid w:linePitch="360"/>
        </w:sectPr>
      </w:pPr>
      <w:r>
        <w:lastRenderedPageBreak/>
        <w:br w:type="page"/>
      </w:r>
      <w:r>
        <w:rPr>
          <w:noProof/>
        </w:rPr>
        <w:drawing>
          <wp:anchor distT="0" distB="0" distL="114300" distR="114300" simplePos="0" relativeHeight="251691008" behindDoc="0" locked="0" layoutInCell="1" allowOverlap="1" wp14:anchorId="50967480" wp14:editId="1C4A6E2C">
            <wp:simplePos x="0" y="0"/>
            <wp:positionH relativeFrom="column">
              <wp:posOffset>50800</wp:posOffset>
            </wp:positionH>
            <wp:positionV relativeFrom="paragraph">
              <wp:posOffset>0</wp:posOffset>
            </wp:positionV>
            <wp:extent cx="5943600" cy="8485632"/>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extLst>
                        <a:ext uri="{28A0092B-C50C-407E-A947-70E740481C1C}">
                          <a14:useLocalDpi xmlns:a14="http://schemas.microsoft.com/office/drawing/2010/main" val="0"/>
                        </a:ext>
                      </a:extLst>
                    </a:blip>
                    <a:srcRect l="18458" t="19829" r="66467" b="3665"/>
                    <a:stretch/>
                  </pic:blipFill>
                  <pic:spPr bwMode="auto">
                    <a:xfrm>
                      <a:off x="0" y="0"/>
                      <a:ext cx="5943600" cy="84856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910C97" w14:textId="1039C50B" w:rsidR="00976CC0" w:rsidRDefault="00976CC0" w:rsidP="00DF527E">
      <w:pPr>
        <w:pStyle w:val="Heading1"/>
      </w:pPr>
      <w:bookmarkStart w:id="82" w:name="_Toc517351109"/>
      <w:bookmarkStart w:id="83" w:name="_Toc517421691"/>
      <w:r>
        <w:rPr>
          <w:noProof/>
        </w:rPr>
        <w:lastRenderedPageBreak/>
        <w:drawing>
          <wp:anchor distT="0" distB="0" distL="114300" distR="114300" simplePos="0" relativeHeight="251692032" behindDoc="0" locked="0" layoutInCell="1" allowOverlap="1" wp14:anchorId="1E9D612A" wp14:editId="6E715B28">
            <wp:simplePos x="0" y="0"/>
            <wp:positionH relativeFrom="column">
              <wp:posOffset>401822</wp:posOffset>
            </wp:positionH>
            <wp:positionV relativeFrom="paragraph">
              <wp:posOffset>0</wp:posOffset>
            </wp:positionV>
            <wp:extent cx="5942965" cy="8083550"/>
            <wp:effectExtent l="0" t="0" r="63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extLst>
                        <a:ext uri="{28A0092B-C50C-407E-A947-70E740481C1C}">
                          <a14:useLocalDpi xmlns:a14="http://schemas.microsoft.com/office/drawing/2010/main" val="0"/>
                        </a:ext>
                      </a:extLst>
                    </a:blip>
                    <a:srcRect l="17392" t="12756" r="65540" b="4674"/>
                    <a:stretch/>
                  </pic:blipFill>
                  <pic:spPr bwMode="auto">
                    <a:xfrm>
                      <a:off x="0" y="0"/>
                      <a:ext cx="5942965" cy="8083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82"/>
      <w:bookmarkEnd w:id="83"/>
    </w:p>
    <w:p w14:paraId="24BC50ED" w14:textId="36DAB382" w:rsidR="00976CC0" w:rsidRDefault="00976CC0" w:rsidP="00DF527E">
      <w:pPr>
        <w:pStyle w:val="Heading1"/>
      </w:pPr>
      <w:bookmarkStart w:id="84" w:name="_Toc517351110"/>
      <w:bookmarkStart w:id="85" w:name="_Toc517421692"/>
      <w:r w:rsidRPr="00976CC0">
        <w:rPr>
          <w:noProof/>
        </w:rPr>
        <w:lastRenderedPageBreak/>
        <w:drawing>
          <wp:anchor distT="0" distB="0" distL="114300" distR="114300" simplePos="0" relativeHeight="251705344" behindDoc="0" locked="0" layoutInCell="1" allowOverlap="1" wp14:anchorId="1D8E04D0" wp14:editId="0DC3112F">
            <wp:simplePos x="0" y="0"/>
            <wp:positionH relativeFrom="column">
              <wp:posOffset>-39840</wp:posOffset>
            </wp:positionH>
            <wp:positionV relativeFrom="paragraph">
              <wp:posOffset>39729</wp:posOffset>
            </wp:positionV>
            <wp:extent cx="5971032" cy="822960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2">
                      <a:extLst>
                        <a:ext uri="{28A0092B-C50C-407E-A947-70E740481C1C}">
                          <a14:useLocalDpi xmlns:a14="http://schemas.microsoft.com/office/drawing/2010/main" val="0"/>
                        </a:ext>
                      </a:extLst>
                    </a:blip>
                    <a:srcRect l="16312" t="7771"/>
                    <a:stretch/>
                  </pic:blipFill>
                  <pic:spPr bwMode="auto">
                    <a:xfrm>
                      <a:off x="0" y="0"/>
                      <a:ext cx="5971032" cy="8229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84"/>
      <w:bookmarkEnd w:id="85"/>
    </w:p>
    <w:p w14:paraId="36114D11" w14:textId="32A1F7F1" w:rsidR="00976CC0" w:rsidRDefault="002C11EA" w:rsidP="00DF527E">
      <w:pPr>
        <w:pStyle w:val="Heading1"/>
      </w:pPr>
      <w:bookmarkStart w:id="86" w:name="_Toc517351111"/>
      <w:bookmarkStart w:id="87" w:name="_Toc517421693"/>
      <w:r w:rsidRPr="002C11EA">
        <w:rPr>
          <w:noProof/>
        </w:rPr>
        <w:lastRenderedPageBreak/>
        <w:drawing>
          <wp:anchor distT="0" distB="0" distL="114300" distR="114300" simplePos="0" relativeHeight="251706368" behindDoc="0" locked="0" layoutInCell="1" allowOverlap="1" wp14:anchorId="6F2A6671" wp14:editId="0F76F119">
            <wp:simplePos x="0" y="0"/>
            <wp:positionH relativeFrom="column">
              <wp:posOffset>20955</wp:posOffset>
            </wp:positionH>
            <wp:positionV relativeFrom="paragraph">
              <wp:posOffset>0</wp:posOffset>
            </wp:positionV>
            <wp:extent cx="6017895" cy="7804150"/>
            <wp:effectExtent l="0" t="0" r="1905" b="635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3">
                      <a:extLst>
                        <a:ext uri="{28A0092B-C50C-407E-A947-70E740481C1C}">
                          <a14:useLocalDpi xmlns:a14="http://schemas.microsoft.com/office/drawing/2010/main" val="0"/>
                        </a:ext>
                      </a:extLst>
                    </a:blip>
                    <a:srcRect l="3431" t="4349" r="4214" b="5926"/>
                    <a:stretch/>
                  </pic:blipFill>
                  <pic:spPr bwMode="auto">
                    <a:xfrm>
                      <a:off x="0" y="0"/>
                      <a:ext cx="6017895" cy="7804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86"/>
      <w:bookmarkEnd w:id="87"/>
    </w:p>
    <w:p w14:paraId="74659ABB" w14:textId="33E0C1B2" w:rsidR="00976CC0" w:rsidRDefault="00017A90" w:rsidP="00976CC0">
      <w:r w:rsidRPr="00017A90">
        <w:rPr>
          <w:noProof/>
        </w:rPr>
        <w:lastRenderedPageBreak/>
        <w:drawing>
          <wp:anchor distT="0" distB="0" distL="114300" distR="114300" simplePos="0" relativeHeight="251718656" behindDoc="0" locked="0" layoutInCell="1" allowOverlap="1" wp14:anchorId="232A2433" wp14:editId="4CFAF9EA">
            <wp:simplePos x="0" y="0"/>
            <wp:positionH relativeFrom="column">
              <wp:posOffset>188968</wp:posOffset>
            </wp:positionH>
            <wp:positionV relativeFrom="paragraph">
              <wp:posOffset>0</wp:posOffset>
            </wp:positionV>
            <wp:extent cx="5676900" cy="729932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76900" cy="7299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70E11F" w14:textId="62205092" w:rsidR="00976CC0" w:rsidRDefault="00017A90" w:rsidP="00976CC0">
      <w:r w:rsidRPr="00017A90">
        <w:rPr>
          <w:noProof/>
        </w:rPr>
        <w:lastRenderedPageBreak/>
        <w:drawing>
          <wp:anchor distT="0" distB="0" distL="114300" distR="114300" simplePos="0" relativeHeight="251719680" behindDoc="0" locked="0" layoutInCell="1" allowOverlap="1" wp14:anchorId="65F08294" wp14:editId="5F0327F9">
            <wp:simplePos x="0" y="0"/>
            <wp:positionH relativeFrom="column">
              <wp:posOffset>125686</wp:posOffset>
            </wp:positionH>
            <wp:positionV relativeFrom="paragraph">
              <wp:posOffset>0</wp:posOffset>
            </wp:positionV>
            <wp:extent cx="6075045" cy="7866380"/>
            <wp:effectExtent l="0" t="0" r="6985" b="952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075045" cy="7866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DD5687" w14:textId="6F232F76" w:rsidR="00976CC0" w:rsidRDefault="00976CC0" w:rsidP="00976CC0"/>
    <w:p w14:paraId="1A8D03F1" w14:textId="2C5249C4" w:rsidR="00976CC0" w:rsidRDefault="00976CC0" w:rsidP="00976CC0"/>
    <w:p w14:paraId="6BE4A65D" w14:textId="0FCAFFBC" w:rsidR="00976CC0" w:rsidRDefault="00976CC0" w:rsidP="00976CC0"/>
    <w:p w14:paraId="79C183F8" w14:textId="6AD0FF99" w:rsidR="00976CC0" w:rsidRDefault="00976CC0" w:rsidP="00976CC0"/>
    <w:p w14:paraId="6EEA6EB0" w14:textId="61CD300C" w:rsidR="00976CC0" w:rsidRDefault="00976CC0" w:rsidP="00976CC0"/>
    <w:p w14:paraId="17B91BE5" w14:textId="4E4A4BB7" w:rsidR="00976CC0" w:rsidRDefault="00976CC0" w:rsidP="00976CC0"/>
    <w:p w14:paraId="4C47AFA7" w14:textId="4A227661" w:rsidR="00976CC0" w:rsidRDefault="00976CC0" w:rsidP="00976CC0"/>
    <w:p w14:paraId="1C342FC0" w14:textId="342DE92D" w:rsidR="00976CC0" w:rsidRDefault="00976CC0" w:rsidP="00976CC0"/>
    <w:p w14:paraId="605745CD" w14:textId="17B28608" w:rsidR="00976CC0" w:rsidRDefault="00976CC0" w:rsidP="00976CC0"/>
    <w:p w14:paraId="36CCA59E" w14:textId="0A324D3F" w:rsidR="00976CC0" w:rsidRDefault="00976CC0" w:rsidP="00976CC0"/>
    <w:p w14:paraId="46CA2A1A" w14:textId="3CCDE9F3" w:rsidR="00976CC0" w:rsidRDefault="00976CC0" w:rsidP="00976CC0"/>
    <w:p w14:paraId="4294D5A3" w14:textId="186C0586" w:rsidR="00976CC0" w:rsidRDefault="00976CC0" w:rsidP="00976CC0"/>
    <w:p w14:paraId="031CA440" w14:textId="5B842326" w:rsidR="00976CC0" w:rsidRDefault="00976CC0" w:rsidP="00976CC0"/>
    <w:p w14:paraId="77454710" w14:textId="3F259D01" w:rsidR="00976CC0" w:rsidRDefault="00976CC0" w:rsidP="00976CC0"/>
    <w:p w14:paraId="21050C34" w14:textId="45E3FF30" w:rsidR="00976CC0" w:rsidRDefault="00976CC0" w:rsidP="00976CC0"/>
    <w:p w14:paraId="56C1AC54" w14:textId="1C18A470" w:rsidR="00976CC0" w:rsidRDefault="00976CC0" w:rsidP="00976CC0"/>
    <w:p w14:paraId="78692118" w14:textId="3E7AD2B1" w:rsidR="00976CC0" w:rsidRDefault="00976CC0" w:rsidP="00976CC0"/>
    <w:p w14:paraId="08F19769" w14:textId="78CBDC34" w:rsidR="00976CC0" w:rsidRDefault="00976CC0" w:rsidP="00976CC0"/>
    <w:p w14:paraId="3FCB9D9E" w14:textId="5D750D86" w:rsidR="00976CC0" w:rsidRDefault="00976CC0" w:rsidP="00976CC0"/>
    <w:p w14:paraId="6E94C8C9" w14:textId="356FDEEB" w:rsidR="00976CC0" w:rsidRDefault="00976CC0" w:rsidP="00976CC0"/>
    <w:p w14:paraId="1FC7B2A4" w14:textId="04417757" w:rsidR="00976CC0" w:rsidRDefault="00976CC0" w:rsidP="00976CC0"/>
    <w:p w14:paraId="5E8C05A4" w14:textId="52ADBF8B" w:rsidR="00976CC0" w:rsidRDefault="00976CC0" w:rsidP="00976CC0"/>
    <w:p w14:paraId="6E9A28EF" w14:textId="3C4FE650" w:rsidR="00976CC0" w:rsidRDefault="00976CC0" w:rsidP="00976CC0"/>
    <w:p w14:paraId="60435610" w14:textId="5F51AAAE" w:rsidR="00976CC0" w:rsidRDefault="00976CC0" w:rsidP="00976CC0"/>
    <w:p w14:paraId="5B0DB2F2" w14:textId="6385625B" w:rsidR="00976CC0" w:rsidRDefault="00976CC0" w:rsidP="00976CC0"/>
    <w:p w14:paraId="0F1B1F38" w14:textId="7C328AE5" w:rsidR="00976CC0" w:rsidRDefault="00976CC0" w:rsidP="00976CC0"/>
    <w:p w14:paraId="3A075E57" w14:textId="7BDCB9DD" w:rsidR="00976CC0" w:rsidRDefault="00976CC0" w:rsidP="00976CC0"/>
    <w:p w14:paraId="5DD3556F" w14:textId="29FC682E" w:rsidR="00976CC0" w:rsidRDefault="00976CC0" w:rsidP="00976CC0"/>
    <w:p w14:paraId="5335728B" w14:textId="7DD97585" w:rsidR="00976CC0" w:rsidRDefault="00976CC0" w:rsidP="00976CC0"/>
    <w:p w14:paraId="1A7E784A" w14:textId="1C1C3B61" w:rsidR="00976CC0" w:rsidRDefault="00976CC0" w:rsidP="00976CC0"/>
    <w:p w14:paraId="021EC2CC" w14:textId="50B1AB3A" w:rsidR="00976CC0" w:rsidRDefault="00976CC0" w:rsidP="00976CC0"/>
    <w:p w14:paraId="4B02B872" w14:textId="35AD318F" w:rsidR="00976CC0" w:rsidRDefault="00976CC0" w:rsidP="00976CC0"/>
    <w:p w14:paraId="5052FF35" w14:textId="1473BDBB" w:rsidR="00976CC0" w:rsidRDefault="00976CC0" w:rsidP="00976CC0"/>
    <w:p w14:paraId="374275BE" w14:textId="42F7AE5D" w:rsidR="00976CC0" w:rsidRDefault="00976CC0" w:rsidP="00976CC0"/>
    <w:p w14:paraId="32E8EE64" w14:textId="1E5C4C32" w:rsidR="00976CC0" w:rsidRDefault="00976CC0" w:rsidP="00976CC0"/>
    <w:p w14:paraId="55E3E71D" w14:textId="4E5F01DF" w:rsidR="00976CC0" w:rsidRDefault="00976CC0" w:rsidP="00976CC0"/>
    <w:p w14:paraId="2DD79A82" w14:textId="43C6D0D1" w:rsidR="00976CC0" w:rsidRDefault="00976CC0" w:rsidP="00976CC0"/>
    <w:p w14:paraId="3D45C402" w14:textId="70508DFA" w:rsidR="00976CC0" w:rsidRDefault="00976CC0" w:rsidP="00976CC0"/>
    <w:p w14:paraId="5D6398DE" w14:textId="758D76F7" w:rsidR="00976CC0" w:rsidRDefault="00976CC0" w:rsidP="00976CC0"/>
    <w:p w14:paraId="4F19CD41" w14:textId="6DD89457" w:rsidR="00976CC0" w:rsidRDefault="00976CC0" w:rsidP="00976CC0"/>
    <w:p w14:paraId="28BFC5F1" w14:textId="776FD9EA" w:rsidR="00976CC0" w:rsidRDefault="00976CC0" w:rsidP="00976CC0"/>
    <w:p w14:paraId="1907E0BE" w14:textId="07B29C01" w:rsidR="00976CC0" w:rsidRDefault="00976CC0" w:rsidP="00976CC0"/>
    <w:p w14:paraId="6A1795B9" w14:textId="5658CA95" w:rsidR="00976CC0" w:rsidRDefault="00976CC0" w:rsidP="00976CC0"/>
    <w:p w14:paraId="2760A493" w14:textId="0C40A29A" w:rsidR="00976CC0" w:rsidRDefault="00976CC0" w:rsidP="00976CC0"/>
    <w:p w14:paraId="26AA9D27" w14:textId="25644E97" w:rsidR="00976CC0" w:rsidRDefault="00976CC0" w:rsidP="00976CC0"/>
    <w:p w14:paraId="1427C023" w14:textId="7CBC88B5" w:rsidR="00976CC0" w:rsidRDefault="00976CC0" w:rsidP="00976CC0"/>
    <w:p w14:paraId="67D594C4" w14:textId="1A6360AD" w:rsidR="00976CC0" w:rsidRDefault="00976CC0" w:rsidP="00976CC0"/>
    <w:p w14:paraId="71808843" w14:textId="6F81D08C" w:rsidR="00976CC0" w:rsidRDefault="00976CC0" w:rsidP="00976CC0"/>
    <w:p w14:paraId="622A854A" w14:textId="0170078A" w:rsidR="00976CC0" w:rsidRDefault="00976CC0" w:rsidP="00976CC0"/>
    <w:p w14:paraId="41DDEA49" w14:textId="107A75DC" w:rsidR="00976CC0" w:rsidRDefault="00976CC0" w:rsidP="00976CC0"/>
    <w:p w14:paraId="45082701" w14:textId="58915906" w:rsidR="00976CC0" w:rsidRDefault="00976CC0" w:rsidP="00976CC0"/>
    <w:p w14:paraId="5B11202F" w14:textId="142E9F39" w:rsidR="00976CC0" w:rsidRDefault="00976CC0" w:rsidP="00976CC0"/>
    <w:p w14:paraId="5B9F1C15" w14:textId="6D0E01E7" w:rsidR="00976CC0" w:rsidRDefault="00976CC0" w:rsidP="00976CC0"/>
    <w:p w14:paraId="4D6BE9A9" w14:textId="31386205" w:rsidR="00976CC0" w:rsidRDefault="00976CC0" w:rsidP="00976CC0"/>
    <w:p w14:paraId="5B152D96" w14:textId="02602C6E" w:rsidR="00976CC0" w:rsidRDefault="00976CC0" w:rsidP="00976CC0"/>
    <w:p w14:paraId="3E952CDC" w14:textId="4914582C" w:rsidR="00976CC0" w:rsidRDefault="00976CC0" w:rsidP="00976CC0"/>
    <w:p w14:paraId="2C875EBC" w14:textId="54BB527C" w:rsidR="00976CC0" w:rsidRDefault="00976CC0" w:rsidP="00976CC0"/>
    <w:p w14:paraId="31583391" w14:textId="44CA9437" w:rsidR="00976CC0" w:rsidRDefault="00976CC0" w:rsidP="00976CC0"/>
    <w:p w14:paraId="2AA4E82F" w14:textId="05981F7A" w:rsidR="00976CC0" w:rsidRDefault="00976CC0" w:rsidP="00976CC0"/>
    <w:p w14:paraId="37FC385A" w14:textId="7F339CBD" w:rsidR="00976CC0" w:rsidRDefault="00976CC0" w:rsidP="00976CC0"/>
    <w:p w14:paraId="7A1105C1" w14:textId="5FEB6A9B" w:rsidR="00976CC0" w:rsidRDefault="00976CC0" w:rsidP="00976CC0"/>
    <w:p w14:paraId="65659971" w14:textId="04872E78" w:rsidR="00976CC0" w:rsidRDefault="00976CC0" w:rsidP="00976CC0"/>
    <w:p w14:paraId="510E71E2" w14:textId="0E098DEE" w:rsidR="00976CC0" w:rsidRDefault="00976CC0" w:rsidP="00976CC0"/>
    <w:p w14:paraId="1F96A985" w14:textId="65D20639" w:rsidR="00976CC0" w:rsidRDefault="00976CC0" w:rsidP="00976CC0"/>
    <w:p w14:paraId="45459492" w14:textId="5C93DCC4" w:rsidR="00976CC0" w:rsidRDefault="00976CC0" w:rsidP="00976CC0"/>
    <w:p w14:paraId="2F893168" w14:textId="2979CA52" w:rsidR="00976CC0" w:rsidRDefault="00976CC0" w:rsidP="00976CC0"/>
    <w:p w14:paraId="405376DE" w14:textId="2ED648CF" w:rsidR="00976CC0" w:rsidRDefault="00976CC0" w:rsidP="00976CC0"/>
    <w:p w14:paraId="6DB4089C" w14:textId="576FECAD" w:rsidR="00976CC0" w:rsidRDefault="00976CC0" w:rsidP="00976CC0"/>
    <w:p w14:paraId="7BD784EE" w14:textId="7CE5D0A6" w:rsidR="00976CC0" w:rsidRDefault="00976CC0" w:rsidP="00976CC0"/>
    <w:p w14:paraId="17827634" w14:textId="35589FE8" w:rsidR="00976CC0" w:rsidRDefault="00976CC0" w:rsidP="00976CC0"/>
    <w:p w14:paraId="23FB67F1" w14:textId="09102197" w:rsidR="00976CC0" w:rsidRDefault="00976CC0" w:rsidP="00976CC0"/>
    <w:p w14:paraId="4AE55D2B" w14:textId="66CDCECB" w:rsidR="00976CC0" w:rsidRDefault="00976CC0" w:rsidP="00976CC0"/>
    <w:p w14:paraId="00833D4F" w14:textId="7F11E4BD" w:rsidR="00976CC0" w:rsidRDefault="00976CC0" w:rsidP="00976CC0"/>
    <w:p w14:paraId="6C81175A" w14:textId="5EE76999" w:rsidR="00976CC0" w:rsidRDefault="00976CC0" w:rsidP="00976CC0"/>
    <w:p w14:paraId="6ECAFB1B" w14:textId="3DABF3A3" w:rsidR="00976CC0" w:rsidRDefault="00976CC0" w:rsidP="00976CC0"/>
    <w:p w14:paraId="08AE9088" w14:textId="5EEEFA3E" w:rsidR="00976CC0" w:rsidRDefault="00976CC0" w:rsidP="00976CC0"/>
    <w:p w14:paraId="110303DA" w14:textId="70EA9803" w:rsidR="00976CC0" w:rsidRDefault="00976CC0" w:rsidP="00976CC0"/>
    <w:p w14:paraId="72D68D2B" w14:textId="46E5855B" w:rsidR="00976CC0" w:rsidRDefault="00976CC0" w:rsidP="00976CC0"/>
    <w:p w14:paraId="6E39CB46" w14:textId="69AFDD1E" w:rsidR="00976CC0" w:rsidRDefault="00976CC0" w:rsidP="00976CC0"/>
    <w:p w14:paraId="1AC2AE1A" w14:textId="2ED4412F" w:rsidR="00976CC0" w:rsidRDefault="00976CC0" w:rsidP="00976CC0"/>
    <w:p w14:paraId="1FD57BFF" w14:textId="03AC6D7B" w:rsidR="00976CC0" w:rsidRDefault="00976CC0" w:rsidP="00976CC0"/>
    <w:p w14:paraId="08F0C8F3" w14:textId="4D21561B" w:rsidR="00976CC0" w:rsidRDefault="00976CC0" w:rsidP="00976CC0"/>
    <w:p w14:paraId="12F13350" w14:textId="40CBA109" w:rsidR="00976CC0" w:rsidRDefault="00976CC0" w:rsidP="00976CC0"/>
    <w:p w14:paraId="5EEDBE45" w14:textId="0EA9EBE7" w:rsidR="00976CC0" w:rsidRDefault="00976CC0" w:rsidP="00976CC0"/>
    <w:p w14:paraId="27CBB664" w14:textId="4BCF8545" w:rsidR="00976CC0" w:rsidRDefault="00976CC0" w:rsidP="00976CC0"/>
    <w:p w14:paraId="7338965C" w14:textId="77C613B9" w:rsidR="00976CC0" w:rsidRDefault="00976CC0" w:rsidP="00976CC0"/>
    <w:p w14:paraId="04EFA01D" w14:textId="186EED4C" w:rsidR="00976CC0" w:rsidRDefault="00976CC0" w:rsidP="00976CC0"/>
    <w:p w14:paraId="72924583" w14:textId="0C76422C" w:rsidR="00976CC0" w:rsidRDefault="00976CC0" w:rsidP="00976CC0"/>
    <w:p w14:paraId="2FD55426" w14:textId="5A157F57" w:rsidR="00976CC0" w:rsidRDefault="00976CC0" w:rsidP="00976CC0"/>
    <w:p w14:paraId="05C30EFD" w14:textId="3DA3EB5E" w:rsidR="00976CC0" w:rsidRDefault="00976CC0" w:rsidP="00976CC0"/>
    <w:p w14:paraId="54893895" w14:textId="4666B488" w:rsidR="00976CC0" w:rsidRDefault="00976CC0" w:rsidP="00976CC0"/>
    <w:p w14:paraId="6D28AEE7" w14:textId="20B6AD20" w:rsidR="00976CC0" w:rsidRDefault="00976CC0" w:rsidP="00976CC0"/>
    <w:p w14:paraId="1B1C73FA" w14:textId="5997B185" w:rsidR="00976CC0" w:rsidRDefault="00976CC0" w:rsidP="00976CC0"/>
    <w:p w14:paraId="2B821F59" w14:textId="169D5770" w:rsidR="00976CC0" w:rsidRDefault="00976CC0" w:rsidP="00976CC0"/>
    <w:p w14:paraId="2D303224" w14:textId="457951EB" w:rsidR="00976CC0" w:rsidRDefault="00976CC0" w:rsidP="00976CC0"/>
    <w:p w14:paraId="5A486F4C" w14:textId="360D6AE6" w:rsidR="00976CC0" w:rsidRDefault="00976CC0" w:rsidP="00976CC0"/>
    <w:p w14:paraId="3BCAD20C" w14:textId="5BB7CBAD" w:rsidR="00976CC0" w:rsidRDefault="00976CC0" w:rsidP="00976CC0"/>
    <w:p w14:paraId="350D86E3" w14:textId="4BD54FEE" w:rsidR="00976CC0" w:rsidRDefault="00976CC0" w:rsidP="00976CC0"/>
    <w:p w14:paraId="51684250" w14:textId="3903B72D" w:rsidR="00976CC0" w:rsidRDefault="00976CC0" w:rsidP="00976CC0"/>
    <w:p w14:paraId="5E971A9A" w14:textId="275C4001" w:rsidR="00976CC0" w:rsidRDefault="00976CC0" w:rsidP="00976CC0"/>
    <w:p w14:paraId="19103DF5" w14:textId="24A36EFC" w:rsidR="00976CC0" w:rsidRDefault="00976CC0" w:rsidP="00976CC0"/>
    <w:p w14:paraId="2CE580A8" w14:textId="77777777" w:rsidR="00976CC0" w:rsidRPr="00976CC0" w:rsidRDefault="00976CC0" w:rsidP="00976CC0"/>
    <w:p w14:paraId="3773E7E7" w14:textId="1DC1006B" w:rsidR="00FA301D" w:rsidRPr="00E94C4F" w:rsidRDefault="00FA301D" w:rsidP="00DF527E">
      <w:pPr>
        <w:pStyle w:val="Heading1"/>
      </w:pPr>
    </w:p>
    <w:sectPr w:rsidR="00FA301D" w:rsidRPr="00E94C4F" w:rsidSect="000639FF">
      <w:headerReference w:type="even" r:id="rId146"/>
      <w:endnotePr>
        <w:numFmt w:val="decimal"/>
      </w:endnotePr>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Das, Subasish" w:date="2018-06-22T13:35:00Z" w:initials="DS">
    <w:p w14:paraId="49C4A81C" w14:textId="72683468" w:rsidR="00D22DDF" w:rsidRDefault="00D22DDF">
      <w:pPr>
        <w:pStyle w:val="CommentText"/>
      </w:pPr>
      <w:r>
        <w:rPr>
          <w:rStyle w:val="CommentReference"/>
        </w:rPr>
        <w:annotationRef/>
      </w:r>
      <w:r>
        <w:t>Please cross check whether it is the accurate project title.</w:t>
      </w:r>
    </w:p>
  </w:comment>
  <w:comment w:id="40" w:author="Storey, Beverly" w:date="2018-06-20T08:51:00Z" w:initials="SB">
    <w:p w14:paraId="73871425" w14:textId="11CE60EC" w:rsidR="000F6B33" w:rsidRDefault="000F6B33">
      <w:pPr>
        <w:pStyle w:val="CommentText"/>
      </w:pPr>
      <w:r>
        <w:rPr>
          <w:rStyle w:val="CommentReference"/>
        </w:rPr>
        <w:annotationRef/>
      </w:r>
      <w:r>
        <w:t>Seems something missing. Sentence confusing.</w:t>
      </w:r>
    </w:p>
  </w:comment>
  <w:comment w:id="56" w:author="Storey, Beverly" w:date="2018-06-20T11:47:00Z" w:initials="SB">
    <w:p w14:paraId="0E92E3C7" w14:textId="27670A39" w:rsidR="000F6B33" w:rsidRDefault="000F6B33">
      <w:pPr>
        <w:pStyle w:val="CommentText"/>
      </w:pPr>
      <w:r>
        <w:rPr>
          <w:rStyle w:val="CommentReference"/>
        </w:rPr>
        <w:annotationRef/>
      </w:r>
      <w:r>
        <w:t>What is 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9C4A81C" w15:done="0"/>
  <w15:commentEx w15:paraId="73871425" w15:done="0"/>
  <w15:commentEx w15:paraId="0E92E3C7"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07BFEF" w14:textId="77777777" w:rsidR="002372B4" w:rsidRPr="00453BA7" w:rsidRDefault="002372B4" w:rsidP="00453BA7">
      <w:pPr>
        <w:pStyle w:val="Footer"/>
      </w:pPr>
    </w:p>
  </w:endnote>
  <w:endnote w:type="continuationSeparator" w:id="0">
    <w:p w14:paraId="46A14187" w14:textId="77777777" w:rsidR="002372B4" w:rsidRPr="00453BA7" w:rsidRDefault="002372B4" w:rsidP="00453BA7">
      <w:pPr>
        <w:pStyle w:val="Foote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dvP4DF60E">
    <w:altName w:val="Arial Unicode MS"/>
    <w:panose1 w:val="00000000000000000000"/>
    <w:charset w:val="81"/>
    <w:family w:val="auto"/>
    <w:notTrueType/>
    <w:pitch w:val="default"/>
    <w:sig w:usb0="00000001" w:usb1="09060000" w:usb2="00000010" w:usb3="00000000" w:csb0="00080000" w:csb1="00000000"/>
  </w:font>
  <w:font w:name="Calibri">
    <w:panose1 w:val="020F0502020204030204"/>
    <w:charset w:val="00"/>
    <w:family w:val="swiss"/>
    <w:pitch w:val="variable"/>
    <w:sig w:usb0="E00002FF" w:usb1="4000ACFF" w:usb2="00000001" w:usb3="00000000" w:csb0="0000019F" w:csb1="00000000"/>
  </w:font>
  <w:font w:name="Times New Roman Bold">
    <w:panose1 w:val="020208030705050203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vantGarde">
    <w:altName w:val="AvantGarde"/>
    <w:panose1 w:val="00000000000000000000"/>
    <w:charset w:val="00"/>
    <w:family w:val="swiss"/>
    <w:notTrueType/>
    <w:pitch w:val="default"/>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Garamond">
    <w:panose1 w:val="02020404030301010803"/>
    <w:charset w:val="00"/>
    <w:family w:val="roman"/>
    <w:pitch w:val="variable"/>
    <w:sig w:usb0="00000287" w:usb1="00000000" w:usb2="00000000" w:usb3="00000000" w:csb0="0000009F" w:csb1="00000000"/>
  </w:font>
  <w:font w:name="TimesNewRomanPSMT">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B054A9" w14:textId="77777777" w:rsidR="000F6B33" w:rsidRDefault="000F6B33" w:rsidP="00056485">
    <w:pPr>
      <w:pStyle w:val="Footer"/>
    </w:pPr>
    <w:r>
      <w:t xml:space="preserve">Page </w:t>
    </w:r>
    <w:r w:rsidRPr="2B9CD992">
      <w:rPr>
        <w:noProof/>
      </w:rPr>
      <w:fldChar w:fldCharType="begin"/>
    </w:r>
    <w:r w:rsidRPr="2B9CD992">
      <w:rPr>
        <w:noProof/>
      </w:rPr>
      <w:instrText xml:space="preserve"> PAGE   \* MERGEFORMAT </w:instrText>
    </w:r>
    <w:r w:rsidRPr="2B9CD992">
      <w:rPr>
        <w:noProof/>
      </w:rPr>
      <w:fldChar w:fldCharType="separate"/>
    </w:r>
    <w:r w:rsidRPr="2B9CD992">
      <w:rPr>
        <w:noProof/>
      </w:rPr>
      <w:t>2</w:t>
    </w:r>
    <w:r w:rsidRPr="2B9CD992">
      <w:rPr>
        <w:noProof/>
      </w:rPr>
      <w:fldChar w:fldCharType="end"/>
    </w:r>
    <w:r w:rsidRPr="2B9CD992">
      <w:rPr>
        <w:noProof/>
      </w:rPr>
      <w:t xml:space="preserve">, For NCHRP 17-76 Panel Use Only </w:t>
    </w:r>
  </w:p>
  <w:p w14:paraId="5FACB98D" w14:textId="77777777" w:rsidR="000F6B33" w:rsidRPr="00056485" w:rsidRDefault="000F6B33" w:rsidP="0005648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90EAD9" w14:textId="4C4F7FF1" w:rsidR="000F6B33" w:rsidRPr="003A3375" w:rsidRDefault="000F6B33" w:rsidP="003A3375">
    <w:pPr>
      <w:pStyle w:val="Footer"/>
    </w:pPr>
    <w:r>
      <w:t xml:space="preserve">Page </w:t>
    </w:r>
    <w:r w:rsidRPr="2B9CD992">
      <w:rPr>
        <w:noProof/>
      </w:rPr>
      <w:fldChar w:fldCharType="begin"/>
    </w:r>
    <w:r w:rsidRPr="2B9CD992">
      <w:rPr>
        <w:noProof/>
      </w:rPr>
      <w:instrText xml:space="preserve"> PAGE   \* MERGEFORMAT </w:instrText>
    </w:r>
    <w:r w:rsidRPr="2B9CD992">
      <w:rPr>
        <w:noProof/>
      </w:rPr>
      <w:fldChar w:fldCharType="separate"/>
    </w:r>
    <w:r w:rsidR="00D22DDF">
      <w:rPr>
        <w:noProof/>
      </w:rPr>
      <w:t>vii</w:t>
    </w:r>
    <w:r w:rsidRPr="2B9CD992">
      <w:rPr>
        <w:noProof/>
      </w:rPr>
      <w:fldChar w:fldCharType="end"/>
    </w:r>
    <w:r w:rsidRPr="2B9CD992">
      <w:rPr>
        <w:noProof/>
      </w:rPr>
      <w:t xml:space="preserve">, For NCHRP </w:t>
    </w:r>
    <w:r>
      <w:rPr>
        <w:noProof/>
      </w:rPr>
      <w:t>14-40</w:t>
    </w:r>
    <w:r w:rsidRPr="2B9CD992">
      <w:rPr>
        <w:noProof/>
      </w:rPr>
      <w:t xml:space="preserve"> Panel Use Only </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9502F8" w14:textId="23EF2521" w:rsidR="000F6B33" w:rsidRPr="008247C0" w:rsidRDefault="000F6B33" w:rsidP="2B9CD992">
    <w:pPr>
      <w:pStyle w:val="Footer"/>
      <w:rPr>
        <w:b/>
        <w:bCs/>
        <w:sz w:val="20"/>
        <w:szCs w:val="20"/>
      </w:rPr>
    </w:pPr>
    <w:r w:rsidRPr="2B9CD992">
      <w:rPr>
        <w:b/>
        <w:bCs/>
        <w:sz w:val="20"/>
        <w:szCs w:val="20"/>
      </w:rPr>
      <w:t xml:space="preserve">Page </w:t>
    </w:r>
    <w:r w:rsidRPr="2B9CD992">
      <w:rPr>
        <w:b/>
        <w:bCs/>
        <w:noProof/>
        <w:sz w:val="20"/>
        <w:szCs w:val="20"/>
      </w:rPr>
      <w:fldChar w:fldCharType="begin"/>
    </w:r>
    <w:r w:rsidRPr="2B9CD992">
      <w:rPr>
        <w:b/>
        <w:bCs/>
        <w:noProof/>
        <w:sz w:val="20"/>
        <w:szCs w:val="20"/>
      </w:rPr>
      <w:instrText xml:space="preserve"> PAGE   \* MERGEFORMAT </w:instrText>
    </w:r>
    <w:r w:rsidRPr="2B9CD992">
      <w:rPr>
        <w:b/>
        <w:bCs/>
        <w:noProof/>
        <w:sz w:val="20"/>
        <w:szCs w:val="20"/>
      </w:rPr>
      <w:fldChar w:fldCharType="separate"/>
    </w:r>
    <w:r w:rsidR="00D22DDF">
      <w:rPr>
        <w:b/>
        <w:bCs/>
        <w:noProof/>
        <w:sz w:val="20"/>
        <w:szCs w:val="20"/>
      </w:rPr>
      <w:t>19</w:t>
    </w:r>
    <w:r w:rsidRPr="2B9CD992">
      <w:rPr>
        <w:b/>
        <w:bCs/>
        <w:noProof/>
        <w:sz w:val="20"/>
        <w:szCs w:val="20"/>
      </w:rPr>
      <w:fldChar w:fldCharType="end"/>
    </w:r>
    <w:r w:rsidRPr="2B9CD992">
      <w:rPr>
        <w:b/>
        <w:bCs/>
        <w:noProof/>
        <w:sz w:val="20"/>
        <w:szCs w:val="20"/>
      </w:rPr>
      <w:t xml:space="preserve">, For NCHRP </w:t>
    </w:r>
    <w:r>
      <w:rPr>
        <w:b/>
        <w:bCs/>
        <w:noProof/>
        <w:sz w:val="20"/>
        <w:szCs w:val="20"/>
      </w:rPr>
      <w:t>14-40</w:t>
    </w:r>
    <w:r w:rsidRPr="2B9CD992">
      <w:rPr>
        <w:b/>
        <w:bCs/>
        <w:noProof/>
        <w:sz w:val="20"/>
        <w:szCs w:val="20"/>
      </w:rPr>
      <w:t xml:space="preserve"> Panel Use Only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172A56" w14:textId="77777777" w:rsidR="002372B4" w:rsidRDefault="002372B4" w:rsidP="00D46E3D">
      <w:r>
        <w:separator/>
      </w:r>
    </w:p>
  </w:footnote>
  <w:footnote w:type="continuationSeparator" w:id="0">
    <w:p w14:paraId="746856D3" w14:textId="77777777" w:rsidR="002372B4" w:rsidRDefault="002372B4" w:rsidP="00D46E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DD9506" w14:textId="77777777" w:rsidR="000F6B33" w:rsidRPr="00857DAD" w:rsidRDefault="000F6B33" w:rsidP="2B9CD992">
    <w:pPr>
      <w:pStyle w:val="Header"/>
      <w:pBdr>
        <w:bottom w:val="single" w:sz="6" w:space="1" w:color="auto"/>
      </w:pBdr>
      <w:rPr>
        <w:b/>
        <w:bCs/>
        <w:i/>
        <w:iCs/>
        <w:sz w:val="20"/>
        <w:szCs w:val="20"/>
      </w:rPr>
    </w:pPr>
    <w:r w:rsidRPr="2B9CD992">
      <w:rPr>
        <w:b/>
        <w:bCs/>
        <w:i/>
        <w:iCs/>
        <w:sz w:val="20"/>
        <w:szCs w:val="20"/>
      </w:rPr>
      <w:t>Appendix A</w:t>
    </w:r>
  </w:p>
  <w:p w14:paraId="5BAB037C" w14:textId="77777777" w:rsidR="000F6B33" w:rsidRDefault="000F6B3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641061" w14:textId="77777777" w:rsidR="000F6B33" w:rsidRDefault="000F6B33" w:rsidP="2B9CD992">
    <w:pPr>
      <w:pStyle w:val="Header"/>
      <w:pBdr>
        <w:bottom w:val="single" w:sz="6" w:space="1" w:color="auto"/>
      </w:pBdr>
      <w:ind w:left="720" w:hanging="720"/>
      <w:jc w:val="right"/>
      <w:rPr>
        <w:b/>
        <w:bCs/>
        <w:sz w:val="20"/>
        <w:szCs w:val="20"/>
      </w:rPr>
    </w:pPr>
    <w:r w:rsidRPr="2B9CD992">
      <w:rPr>
        <w:b/>
        <w:bCs/>
        <w:i/>
        <w:iCs/>
        <w:sz w:val="20"/>
        <w:szCs w:val="20"/>
      </w:rPr>
      <w:t xml:space="preserve">Interim Report: </w:t>
    </w:r>
    <w:r w:rsidRPr="2B9CD992">
      <w:rPr>
        <w:b/>
        <w:bCs/>
        <w:sz w:val="20"/>
        <w:szCs w:val="20"/>
      </w:rPr>
      <w:t xml:space="preserve"> </w:t>
    </w:r>
    <w:r>
      <w:rPr>
        <w:b/>
        <w:bCs/>
        <w:i/>
        <w:iCs/>
        <w:sz w:val="20"/>
        <w:szCs w:val="20"/>
      </w:rPr>
      <w:t>NCHRP 14-40</w:t>
    </w:r>
  </w:p>
  <w:p w14:paraId="2ED50FDD" w14:textId="77777777" w:rsidR="000F6B33" w:rsidRDefault="000F6B33" w:rsidP="002B0798">
    <w:pPr>
      <w:pStyle w:val="Header"/>
      <w:tabs>
        <w:tab w:val="clear" w:pos="4680"/>
        <w:tab w:val="clear" w:pos="9360"/>
        <w:tab w:val="left" w:pos="1926"/>
      </w:tabs>
    </w:pPr>
    <w:r>
      <w:tab/>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80A3F9" w14:textId="77777777" w:rsidR="000F6B33" w:rsidRPr="00857DAD" w:rsidRDefault="000F6B33" w:rsidP="2B9CD992">
    <w:pPr>
      <w:pStyle w:val="Header"/>
      <w:pBdr>
        <w:bottom w:val="single" w:sz="6" w:space="1" w:color="auto"/>
      </w:pBdr>
      <w:rPr>
        <w:b/>
        <w:bCs/>
        <w:i/>
        <w:iCs/>
        <w:sz w:val="20"/>
        <w:szCs w:val="20"/>
      </w:rPr>
    </w:pPr>
    <w:r w:rsidRPr="2B9CD992">
      <w:rPr>
        <w:b/>
        <w:bCs/>
        <w:i/>
        <w:iCs/>
        <w:sz w:val="20"/>
        <w:szCs w:val="20"/>
      </w:rPr>
      <w:t>Appendix A</w:t>
    </w:r>
  </w:p>
  <w:p w14:paraId="651F5ED2" w14:textId="77777777" w:rsidR="000F6B33" w:rsidRPr="00351DBC" w:rsidRDefault="000F6B33" w:rsidP="00351DB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B5B93F" w14:textId="77777777" w:rsidR="000F6B33" w:rsidRDefault="000F6B33" w:rsidP="2B9CD992">
    <w:pPr>
      <w:pStyle w:val="Header"/>
      <w:pBdr>
        <w:bottom w:val="single" w:sz="6" w:space="1" w:color="auto"/>
      </w:pBdr>
      <w:ind w:left="720" w:hanging="720"/>
      <w:jc w:val="right"/>
      <w:rPr>
        <w:b/>
        <w:bCs/>
        <w:sz w:val="20"/>
        <w:szCs w:val="20"/>
      </w:rPr>
    </w:pPr>
    <w:r w:rsidRPr="2B9CD992">
      <w:rPr>
        <w:b/>
        <w:bCs/>
        <w:i/>
        <w:iCs/>
        <w:sz w:val="20"/>
        <w:szCs w:val="20"/>
      </w:rPr>
      <w:t xml:space="preserve">Draft Technical Memorandum: </w:t>
    </w:r>
    <w:r w:rsidRPr="2B9CD992">
      <w:rPr>
        <w:b/>
        <w:bCs/>
        <w:sz w:val="20"/>
        <w:szCs w:val="20"/>
      </w:rPr>
      <w:t xml:space="preserve"> </w:t>
    </w:r>
    <w:r w:rsidRPr="2B9CD992">
      <w:rPr>
        <w:b/>
        <w:bCs/>
        <w:i/>
        <w:iCs/>
        <w:sz w:val="20"/>
        <w:szCs w:val="20"/>
      </w:rPr>
      <w:t>Current Knowledge and Practices Regarding Speed Limits</w:t>
    </w:r>
  </w:p>
  <w:p w14:paraId="08908EA4" w14:textId="77777777" w:rsidR="000F6B33" w:rsidRPr="002B0798" w:rsidRDefault="000F6B33" w:rsidP="002B0798">
    <w:pPr>
      <w:pStyle w:val="Header"/>
    </w:pPr>
    <w: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0FCC7C8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216B72"/>
    <w:multiLevelType w:val="hybridMultilevel"/>
    <w:tmpl w:val="98AC75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387710A"/>
    <w:multiLevelType w:val="hybridMultilevel"/>
    <w:tmpl w:val="9DC8B2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80B303A"/>
    <w:multiLevelType w:val="hybridMultilevel"/>
    <w:tmpl w:val="A0D20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622C8E"/>
    <w:multiLevelType w:val="hybridMultilevel"/>
    <w:tmpl w:val="0644C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7A19BF"/>
    <w:multiLevelType w:val="hybridMultilevel"/>
    <w:tmpl w:val="C05E69E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34F7A3B"/>
    <w:multiLevelType w:val="hybridMultilevel"/>
    <w:tmpl w:val="E8B86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CD1956"/>
    <w:multiLevelType w:val="hybridMultilevel"/>
    <w:tmpl w:val="82E4093E"/>
    <w:lvl w:ilvl="0" w:tplc="C89244D4">
      <w:start w:val="1"/>
      <w:numFmt w:val="bullet"/>
      <w:pStyle w:val="NCHRP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164D3135"/>
    <w:multiLevelType w:val="hybridMultilevel"/>
    <w:tmpl w:val="0DC0F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770720"/>
    <w:multiLevelType w:val="hybridMultilevel"/>
    <w:tmpl w:val="00EA5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9A6D56"/>
    <w:multiLevelType w:val="hybridMultilevel"/>
    <w:tmpl w:val="B5E81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000E57"/>
    <w:multiLevelType w:val="hybridMultilevel"/>
    <w:tmpl w:val="C9A419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BC46CFD"/>
    <w:multiLevelType w:val="hybridMultilevel"/>
    <w:tmpl w:val="D35CE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236A7F"/>
    <w:multiLevelType w:val="hybridMultilevel"/>
    <w:tmpl w:val="A4CA5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3E6FE9"/>
    <w:multiLevelType w:val="hybridMultilevel"/>
    <w:tmpl w:val="FB8A72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E682367"/>
    <w:multiLevelType w:val="hybridMultilevel"/>
    <w:tmpl w:val="C51439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FDC011E"/>
    <w:multiLevelType w:val="hybridMultilevel"/>
    <w:tmpl w:val="28F46EA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2392B86"/>
    <w:multiLevelType w:val="hybridMultilevel"/>
    <w:tmpl w:val="D12879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38863E9"/>
    <w:multiLevelType w:val="hybridMultilevel"/>
    <w:tmpl w:val="7376DB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59F01B6"/>
    <w:multiLevelType w:val="hybridMultilevel"/>
    <w:tmpl w:val="BB8A33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5EB5540"/>
    <w:multiLevelType w:val="hybridMultilevel"/>
    <w:tmpl w:val="9B1864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A40055D"/>
    <w:multiLevelType w:val="hybridMultilevel"/>
    <w:tmpl w:val="22E87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C310677"/>
    <w:multiLevelType w:val="hybridMultilevel"/>
    <w:tmpl w:val="526C5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1B65CF"/>
    <w:multiLevelType w:val="hybridMultilevel"/>
    <w:tmpl w:val="133A16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48E5C56"/>
    <w:multiLevelType w:val="hybridMultilevel"/>
    <w:tmpl w:val="2A78CC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50F41BE"/>
    <w:multiLevelType w:val="hybridMultilevel"/>
    <w:tmpl w:val="A6E2D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62D1CB9"/>
    <w:multiLevelType w:val="hybridMultilevel"/>
    <w:tmpl w:val="39723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719045A"/>
    <w:multiLevelType w:val="hybridMultilevel"/>
    <w:tmpl w:val="05D4EF9E"/>
    <w:lvl w:ilvl="0" w:tplc="87BEFEAE">
      <w:start w:val="2"/>
      <w:numFmt w:val="bullet"/>
      <w:lvlText w:val="-"/>
      <w:lvlJc w:val="left"/>
      <w:pPr>
        <w:ind w:left="360" w:hanging="360"/>
      </w:pPr>
      <w:rPr>
        <w:rFonts w:ascii="Times New Roman" w:eastAsia="AdvP4DF60E"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38A265F9"/>
    <w:multiLevelType w:val="hybridMultilevel"/>
    <w:tmpl w:val="B5A871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3D3146E5"/>
    <w:multiLevelType w:val="hybridMultilevel"/>
    <w:tmpl w:val="26AE67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E4B09A2"/>
    <w:multiLevelType w:val="hybridMultilevel"/>
    <w:tmpl w:val="9904A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0F528EB"/>
    <w:multiLevelType w:val="hybridMultilevel"/>
    <w:tmpl w:val="18F27D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4EE30E2"/>
    <w:multiLevelType w:val="hybridMultilevel"/>
    <w:tmpl w:val="F2C2BA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5FE7214"/>
    <w:multiLevelType w:val="hybridMultilevel"/>
    <w:tmpl w:val="63D44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6847E93"/>
    <w:multiLevelType w:val="hybridMultilevel"/>
    <w:tmpl w:val="4762F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123719"/>
    <w:multiLevelType w:val="hybridMultilevel"/>
    <w:tmpl w:val="F83E2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B861CE7"/>
    <w:multiLevelType w:val="hybridMultilevel"/>
    <w:tmpl w:val="2F2868A8"/>
    <w:lvl w:ilvl="0" w:tplc="04090001">
      <w:start w:val="1"/>
      <w:numFmt w:val="bullet"/>
      <w:lvlText w:val=""/>
      <w:lvlJc w:val="left"/>
      <w:pPr>
        <w:ind w:left="1080" w:hanging="360"/>
      </w:pPr>
      <w:rPr>
        <w:rFonts w:ascii="Symbol" w:hAnsi="Symbol" w:hint="default"/>
      </w:rPr>
    </w:lvl>
    <w:lvl w:ilvl="1" w:tplc="920C4730">
      <w:numFmt w:val="bullet"/>
      <w:lvlText w:val="•"/>
      <w:lvlJc w:val="left"/>
      <w:pPr>
        <w:ind w:left="2160" w:hanging="720"/>
      </w:pPr>
      <w:rPr>
        <w:rFonts w:ascii="Times New Roman" w:eastAsiaTheme="majorEastAsia" w:hAnsi="Times New Roman" w:cs="Times New Roman" w:hint="default"/>
        <w:b/>
        <w:sz w:val="26"/>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4BC74CF6"/>
    <w:multiLevelType w:val="hybridMultilevel"/>
    <w:tmpl w:val="7B2016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4DE177BB"/>
    <w:multiLevelType w:val="hybridMultilevel"/>
    <w:tmpl w:val="100632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50C71819"/>
    <w:multiLevelType w:val="hybridMultilevel"/>
    <w:tmpl w:val="46AE16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511444C1"/>
    <w:multiLevelType w:val="hybridMultilevel"/>
    <w:tmpl w:val="BCCC7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13F1156"/>
    <w:multiLevelType w:val="hybridMultilevel"/>
    <w:tmpl w:val="8A461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DC170D5"/>
    <w:multiLevelType w:val="hybridMultilevel"/>
    <w:tmpl w:val="BF00D3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1247EC2"/>
    <w:multiLevelType w:val="hybridMultilevel"/>
    <w:tmpl w:val="534043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1CA5D02"/>
    <w:multiLevelType w:val="hybridMultilevel"/>
    <w:tmpl w:val="9E500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21C1C6F"/>
    <w:multiLevelType w:val="hybridMultilevel"/>
    <w:tmpl w:val="E6D03E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648B7A90"/>
    <w:multiLevelType w:val="hybridMultilevel"/>
    <w:tmpl w:val="7786E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5327BB3"/>
    <w:multiLevelType w:val="hybridMultilevel"/>
    <w:tmpl w:val="B71654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65913AD9"/>
    <w:multiLevelType w:val="hybridMultilevel"/>
    <w:tmpl w:val="91D2BA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6593728C"/>
    <w:multiLevelType w:val="hybridMultilevel"/>
    <w:tmpl w:val="8004A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6E06B38"/>
    <w:multiLevelType w:val="hybridMultilevel"/>
    <w:tmpl w:val="14347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DF64CF3"/>
    <w:multiLevelType w:val="hybridMultilevel"/>
    <w:tmpl w:val="83FCDB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6F044709"/>
    <w:multiLevelType w:val="hybridMultilevel"/>
    <w:tmpl w:val="C2163F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6F4030BF"/>
    <w:multiLevelType w:val="hybridMultilevel"/>
    <w:tmpl w:val="979A65A6"/>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54" w15:restartNumberingAfterBreak="0">
    <w:nsid w:val="6FE44725"/>
    <w:multiLevelType w:val="hybridMultilevel"/>
    <w:tmpl w:val="55F63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38C24B8"/>
    <w:multiLevelType w:val="hybridMultilevel"/>
    <w:tmpl w:val="C02843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74FC48EB"/>
    <w:multiLevelType w:val="hybridMultilevel"/>
    <w:tmpl w:val="52B0B7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751912B0"/>
    <w:multiLevelType w:val="hybridMultilevel"/>
    <w:tmpl w:val="52FE3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9557CEA"/>
    <w:multiLevelType w:val="hybridMultilevel"/>
    <w:tmpl w:val="F61C1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CE231C3"/>
    <w:multiLevelType w:val="hybridMultilevel"/>
    <w:tmpl w:val="6082F5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35"/>
  </w:num>
  <w:num w:numId="3">
    <w:abstractNumId w:val="33"/>
  </w:num>
  <w:num w:numId="4">
    <w:abstractNumId w:val="46"/>
  </w:num>
  <w:num w:numId="5">
    <w:abstractNumId w:val="4"/>
  </w:num>
  <w:num w:numId="6">
    <w:abstractNumId w:val="45"/>
  </w:num>
  <w:num w:numId="7">
    <w:abstractNumId w:val="19"/>
  </w:num>
  <w:num w:numId="8">
    <w:abstractNumId w:val="25"/>
  </w:num>
  <w:num w:numId="9">
    <w:abstractNumId w:val="50"/>
  </w:num>
  <w:num w:numId="10">
    <w:abstractNumId w:val="22"/>
  </w:num>
  <w:num w:numId="11">
    <w:abstractNumId w:val="9"/>
  </w:num>
  <w:num w:numId="12">
    <w:abstractNumId w:val="0"/>
  </w:num>
  <w:num w:numId="13">
    <w:abstractNumId w:val="26"/>
  </w:num>
  <w:num w:numId="14">
    <w:abstractNumId w:val="32"/>
  </w:num>
  <w:num w:numId="15">
    <w:abstractNumId w:val="20"/>
  </w:num>
  <w:num w:numId="16">
    <w:abstractNumId w:val="3"/>
  </w:num>
  <w:num w:numId="17">
    <w:abstractNumId w:val="1"/>
  </w:num>
  <w:num w:numId="18">
    <w:abstractNumId w:val="39"/>
  </w:num>
  <w:num w:numId="19">
    <w:abstractNumId w:val="48"/>
  </w:num>
  <w:num w:numId="20">
    <w:abstractNumId w:val="36"/>
  </w:num>
  <w:num w:numId="21">
    <w:abstractNumId w:val="15"/>
  </w:num>
  <w:num w:numId="22">
    <w:abstractNumId w:val="51"/>
  </w:num>
  <w:num w:numId="23">
    <w:abstractNumId w:val="24"/>
  </w:num>
  <w:num w:numId="24">
    <w:abstractNumId w:val="55"/>
  </w:num>
  <w:num w:numId="25">
    <w:abstractNumId w:val="17"/>
  </w:num>
  <w:num w:numId="26">
    <w:abstractNumId w:val="31"/>
  </w:num>
  <w:num w:numId="27">
    <w:abstractNumId w:val="2"/>
  </w:num>
  <w:num w:numId="28">
    <w:abstractNumId w:val="58"/>
  </w:num>
  <w:num w:numId="29">
    <w:abstractNumId w:val="11"/>
  </w:num>
  <w:num w:numId="30">
    <w:abstractNumId w:val="30"/>
  </w:num>
  <w:num w:numId="31">
    <w:abstractNumId w:val="53"/>
  </w:num>
  <w:num w:numId="32">
    <w:abstractNumId w:val="43"/>
  </w:num>
  <w:num w:numId="33">
    <w:abstractNumId w:val="23"/>
  </w:num>
  <w:num w:numId="34">
    <w:abstractNumId w:val="56"/>
  </w:num>
  <w:num w:numId="35">
    <w:abstractNumId w:val="42"/>
  </w:num>
  <w:num w:numId="36">
    <w:abstractNumId w:val="38"/>
  </w:num>
  <w:num w:numId="37">
    <w:abstractNumId w:val="28"/>
  </w:num>
  <w:num w:numId="38">
    <w:abstractNumId w:val="5"/>
  </w:num>
  <w:num w:numId="39">
    <w:abstractNumId w:val="52"/>
  </w:num>
  <w:num w:numId="40">
    <w:abstractNumId w:val="47"/>
  </w:num>
  <w:num w:numId="41">
    <w:abstractNumId w:val="14"/>
  </w:num>
  <w:num w:numId="42">
    <w:abstractNumId w:val="8"/>
  </w:num>
  <w:num w:numId="43">
    <w:abstractNumId w:val="6"/>
  </w:num>
  <w:num w:numId="44">
    <w:abstractNumId w:val="59"/>
  </w:num>
  <w:num w:numId="45">
    <w:abstractNumId w:val="27"/>
  </w:num>
  <w:num w:numId="46">
    <w:abstractNumId w:val="18"/>
  </w:num>
  <w:num w:numId="47">
    <w:abstractNumId w:val="16"/>
  </w:num>
  <w:num w:numId="48">
    <w:abstractNumId w:val="34"/>
  </w:num>
  <w:num w:numId="49">
    <w:abstractNumId w:val="29"/>
  </w:num>
  <w:num w:numId="50">
    <w:abstractNumId w:val="37"/>
  </w:num>
  <w:num w:numId="51">
    <w:abstractNumId w:val="10"/>
  </w:num>
  <w:num w:numId="52">
    <w:abstractNumId w:val="41"/>
  </w:num>
  <w:num w:numId="53">
    <w:abstractNumId w:val="54"/>
  </w:num>
  <w:num w:numId="54">
    <w:abstractNumId w:val="57"/>
  </w:num>
  <w:num w:numId="55">
    <w:abstractNumId w:val="40"/>
  </w:num>
  <w:num w:numId="56">
    <w:abstractNumId w:val="21"/>
  </w:num>
  <w:num w:numId="57">
    <w:abstractNumId w:val="12"/>
  </w:num>
  <w:num w:numId="58">
    <w:abstractNumId w:val="44"/>
  </w:num>
  <w:num w:numId="59">
    <w:abstractNumId w:val="13"/>
  </w:num>
  <w:num w:numId="60">
    <w:abstractNumId w:val="49"/>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as, Subasish">
    <w15:presenceInfo w15:providerId="AD" w15:userId="S-1-5-21-1120367096-779962018-1349916565-4325682"/>
  </w15:person>
  <w15:person w15:author="Storey, Beverly">
    <w15:presenceInfo w15:providerId="AD" w15:userId="S-1-5-21-1120367096-779962018-1349916565-119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US" w:vendorID="64" w:dllVersion="131078" w:nlCheck="1" w:checkStyle="0"/>
  <w:activeWritingStyle w:appName="MSWord" w:lang="en-US" w:vendorID="64" w:dllVersion="131078" w:nlCheck="1" w:checkStyle="1"/>
  <w:trackRevisions/>
  <w:defaultTabStop w:val="720"/>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2205"/>
    <w:rsid w:val="00003A45"/>
    <w:rsid w:val="00003B12"/>
    <w:rsid w:val="00003C8C"/>
    <w:rsid w:val="0000481D"/>
    <w:rsid w:val="00005296"/>
    <w:rsid w:val="0000671B"/>
    <w:rsid w:val="000069AC"/>
    <w:rsid w:val="000070C1"/>
    <w:rsid w:val="000078BD"/>
    <w:rsid w:val="00010890"/>
    <w:rsid w:val="00011EBC"/>
    <w:rsid w:val="00015392"/>
    <w:rsid w:val="00016575"/>
    <w:rsid w:val="000179C5"/>
    <w:rsid w:val="00017A90"/>
    <w:rsid w:val="00021558"/>
    <w:rsid w:val="000215FB"/>
    <w:rsid w:val="00021D63"/>
    <w:rsid w:val="00021DE3"/>
    <w:rsid w:val="000231AD"/>
    <w:rsid w:val="00025920"/>
    <w:rsid w:val="00025AD2"/>
    <w:rsid w:val="00026959"/>
    <w:rsid w:val="0003140E"/>
    <w:rsid w:val="00031A18"/>
    <w:rsid w:val="00031D4F"/>
    <w:rsid w:val="000364CB"/>
    <w:rsid w:val="00037857"/>
    <w:rsid w:val="00040D7F"/>
    <w:rsid w:val="00045A06"/>
    <w:rsid w:val="000510DC"/>
    <w:rsid w:val="00052306"/>
    <w:rsid w:val="00052930"/>
    <w:rsid w:val="00052D8C"/>
    <w:rsid w:val="00054FE9"/>
    <w:rsid w:val="00056485"/>
    <w:rsid w:val="0005756B"/>
    <w:rsid w:val="00062205"/>
    <w:rsid w:val="00063179"/>
    <w:rsid w:val="0006343A"/>
    <w:rsid w:val="000639FF"/>
    <w:rsid w:val="00065385"/>
    <w:rsid w:val="00071433"/>
    <w:rsid w:val="00071495"/>
    <w:rsid w:val="000728EC"/>
    <w:rsid w:val="000743B5"/>
    <w:rsid w:val="00075584"/>
    <w:rsid w:val="00076115"/>
    <w:rsid w:val="00077DB6"/>
    <w:rsid w:val="000837C7"/>
    <w:rsid w:val="00083BEF"/>
    <w:rsid w:val="00083F88"/>
    <w:rsid w:val="0008543A"/>
    <w:rsid w:val="0008714A"/>
    <w:rsid w:val="000918A9"/>
    <w:rsid w:val="00093B6A"/>
    <w:rsid w:val="00094F2F"/>
    <w:rsid w:val="00096304"/>
    <w:rsid w:val="0009704C"/>
    <w:rsid w:val="000A0B83"/>
    <w:rsid w:val="000A0CFD"/>
    <w:rsid w:val="000A1A3B"/>
    <w:rsid w:val="000A43DF"/>
    <w:rsid w:val="000A4B94"/>
    <w:rsid w:val="000A508F"/>
    <w:rsid w:val="000B288E"/>
    <w:rsid w:val="000B59D2"/>
    <w:rsid w:val="000B66C9"/>
    <w:rsid w:val="000C08EF"/>
    <w:rsid w:val="000C1017"/>
    <w:rsid w:val="000C1CEC"/>
    <w:rsid w:val="000C1D35"/>
    <w:rsid w:val="000C2E8F"/>
    <w:rsid w:val="000C603A"/>
    <w:rsid w:val="000C672C"/>
    <w:rsid w:val="000D099D"/>
    <w:rsid w:val="000D32E7"/>
    <w:rsid w:val="000D7BCC"/>
    <w:rsid w:val="000E130E"/>
    <w:rsid w:val="000E4BA4"/>
    <w:rsid w:val="000E4E80"/>
    <w:rsid w:val="000E563C"/>
    <w:rsid w:val="000F03F4"/>
    <w:rsid w:val="000F15BB"/>
    <w:rsid w:val="000F2E46"/>
    <w:rsid w:val="000F47C3"/>
    <w:rsid w:val="000F6B33"/>
    <w:rsid w:val="0010331E"/>
    <w:rsid w:val="00112D44"/>
    <w:rsid w:val="00113F87"/>
    <w:rsid w:val="00114B0A"/>
    <w:rsid w:val="00115484"/>
    <w:rsid w:val="00117618"/>
    <w:rsid w:val="00120D15"/>
    <w:rsid w:val="001245B4"/>
    <w:rsid w:val="00125422"/>
    <w:rsid w:val="00125880"/>
    <w:rsid w:val="00125C2E"/>
    <w:rsid w:val="00125DEF"/>
    <w:rsid w:val="00130240"/>
    <w:rsid w:val="001312C5"/>
    <w:rsid w:val="00131BC6"/>
    <w:rsid w:val="00133CF1"/>
    <w:rsid w:val="00135DE6"/>
    <w:rsid w:val="00136399"/>
    <w:rsid w:val="00137EB8"/>
    <w:rsid w:val="00140FCB"/>
    <w:rsid w:val="001419EC"/>
    <w:rsid w:val="001511B0"/>
    <w:rsid w:val="00152930"/>
    <w:rsid w:val="00154BCB"/>
    <w:rsid w:val="001562DB"/>
    <w:rsid w:val="00156530"/>
    <w:rsid w:val="001571B5"/>
    <w:rsid w:val="00157D96"/>
    <w:rsid w:val="00157E6D"/>
    <w:rsid w:val="00160209"/>
    <w:rsid w:val="0016209C"/>
    <w:rsid w:val="00163404"/>
    <w:rsid w:val="001635C8"/>
    <w:rsid w:val="0016377C"/>
    <w:rsid w:val="001661F0"/>
    <w:rsid w:val="00170AEE"/>
    <w:rsid w:val="00170FAF"/>
    <w:rsid w:val="001712A9"/>
    <w:rsid w:val="001713C5"/>
    <w:rsid w:val="00173BDF"/>
    <w:rsid w:val="00183E5E"/>
    <w:rsid w:val="00185531"/>
    <w:rsid w:val="0019084F"/>
    <w:rsid w:val="00191779"/>
    <w:rsid w:val="00192A03"/>
    <w:rsid w:val="001966E3"/>
    <w:rsid w:val="00196755"/>
    <w:rsid w:val="001A04CA"/>
    <w:rsid w:val="001A1A22"/>
    <w:rsid w:val="001A2555"/>
    <w:rsid w:val="001A3E6C"/>
    <w:rsid w:val="001A6E90"/>
    <w:rsid w:val="001A7EF2"/>
    <w:rsid w:val="001B07D8"/>
    <w:rsid w:val="001B096B"/>
    <w:rsid w:val="001B2A4F"/>
    <w:rsid w:val="001B4B0D"/>
    <w:rsid w:val="001B53C7"/>
    <w:rsid w:val="001B7183"/>
    <w:rsid w:val="001C1173"/>
    <w:rsid w:val="001C3009"/>
    <w:rsid w:val="001D1285"/>
    <w:rsid w:val="001D2C20"/>
    <w:rsid w:val="001D353F"/>
    <w:rsid w:val="001D578B"/>
    <w:rsid w:val="001D57A6"/>
    <w:rsid w:val="001D5DC2"/>
    <w:rsid w:val="001D6CC5"/>
    <w:rsid w:val="001D709A"/>
    <w:rsid w:val="001D76C2"/>
    <w:rsid w:val="001E0B16"/>
    <w:rsid w:val="001E163A"/>
    <w:rsid w:val="001E2693"/>
    <w:rsid w:val="001E358E"/>
    <w:rsid w:val="001E5470"/>
    <w:rsid w:val="001E759C"/>
    <w:rsid w:val="001F043C"/>
    <w:rsid w:val="001F1CB3"/>
    <w:rsid w:val="001F1D49"/>
    <w:rsid w:val="001F1E99"/>
    <w:rsid w:val="001F1FB3"/>
    <w:rsid w:val="002049D7"/>
    <w:rsid w:val="002066AD"/>
    <w:rsid w:val="002105A3"/>
    <w:rsid w:val="0021322B"/>
    <w:rsid w:val="00213328"/>
    <w:rsid w:val="002148B2"/>
    <w:rsid w:val="00216FEB"/>
    <w:rsid w:val="00222281"/>
    <w:rsid w:val="002229F4"/>
    <w:rsid w:val="00223870"/>
    <w:rsid w:val="0022477A"/>
    <w:rsid w:val="0022588A"/>
    <w:rsid w:val="002266B7"/>
    <w:rsid w:val="00230736"/>
    <w:rsid w:val="002311C1"/>
    <w:rsid w:val="00232780"/>
    <w:rsid w:val="002340BC"/>
    <w:rsid w:val="00234116"/>
    <w:rsid w:val="0023542F"/>
    <w:rsid w:val="002372B4"/>
    <w:rsid w:val="002379E2"/>
    <w:rsid w:val="00237A22"/>
    <w:rsid w:val="002411A9"/>
    <w:rsid w:val="0024131E"/>
    <w:rsid w:val="00245106"/>
    <w:rsid w:val="00245E0C"/>
    <w:rsid w:val="0024763C"/>
    <w:rsid w:val="00251CCE"/>
    <w:rsid w:val="00252DF4"/>
    <w:rsid w:val="00256144"/>
    <w:rsid w:val="002561AB"/>
    <w:rsid w:val="00261447"/>
    <w:rsid w:val="00261D97"/>
    <w:rsid w:val="00262CE8"/>
    <w:rsid w:val="002636DD"/>
    <w:rsid w:val="0026451D"/>
    <w:rsid w:val="00267519"/>
    <w:rsid w:val="0027339B"/>
    <w:rsid w:val="00275FBA"/>
    <w:rsid w:val="0027678B"/>
    <w:rsid w:val="00281DF5"/>
    <w:rsid w:val="002820A7"/>
    <w:rsid w:val="002878E1"/>
    <w:rsid w:val="0029102F"/>
    <w:rsid w:val="00291F5A"/>
    <w:rsid w:val="00292053"/>
    <w:rsid w:val="002965EC"/>
    <w:rsid w:val="002A5401"/>
    <w:rsid w:val="002B0798"/>
    <w:rsid w:val="002B2CF7"/>
    <w:rsid w:val="002B48D1"/>
    <w:rsid w:val="002B4A20"/>
    <w:rsid w:val="002B7AD8"/>
    <w:rsid w:val="002C033A"/>
    <w:rsid w:val="002C11EA"/>
    <w:rsid w:val="002C127A"/>
    <w:rsid w:val="002C1E11"/>
    <w:rsid w:val="002C228E"/>
    <w:rsid w:val="002C7E3D"/>
    <w:rsid w:val="002D0EC4"/>
    <w:rsid w:val="002D2C57"/>
    <w:rsid w:val="002D40E1"/>
    <w:rsid w:val="002D604B"/>
    <w:rsid w:val="002D7DBE"/>
    <w:rsid w:val="002E0F86"/>
    <w:rsid w:val="002E18E6"/>
    <w:rsid w:val="002E354F"/>
    <w:rsid w:val="002E7D2E"/>
    <w:rsid w:val="002F00BB"/>
    <w:rsid w:val="002F5B45"/>
    <w:rsid w:val="0030260A"/>
    <w:rsid w:val="0030652B"/>
    <w:rsid w:val="003075CC"/>
    <w:rsid w:val="00311E94"/>
    <w:rsid w:val="003120EA"/>
    <w:rsid w:val="00320676"/>
    <w:rsid w:val="00322CE1"/>
    <w:rsid w:val="00325F55"/>
    <w:rsid w:val="00326B0F"/>
    <w:rsid w:val="003271F0"/>
    <w:rsid w:val="00330078"/>
    <w:rsid w:val="00330344"/>
    <w:rsid w:val="003304BE"/>
    <w:rsid w:val="00330A95"/>
    <w:rsid w:val="003345C7"/>
    <w:rsid w:val="00336875"/>
    <w:rsid w:val="0034213F"/>
    <w:rsid w:val="00342336"/>
    <w:rsid w:val="00342CA4"/>
    <w:rsid w:val="00346CF1"/>
    <w:rsid w:val="00347944"/>
    <w:rsid w:val="00347C6D"/>
    <w:rsid w:val="00351DBC"/>
    <w:rsid w:val="00351FCD"/>
    <w:rsid w:val="003533DA"/>
    <w:rsid w:val="00353F5B"/>
    <w:rsid w:val="00354176"/>
    <w:rsid w:val="00354FE8"/>
    <w:rsid w:val="00355E48"/>
    <w:rsid w:val="00357DD4"/>
    <w:rsid w:val="003618E9"/>
    <w:rsid w:val="00364316"/>
    <w:rsid w:val="00364D1A"/>
    <w:rsid w:val="0036571D"/>
    <w:rsid w:val="003659A8"/>
    <w:rsid w:val="0036652D"/>
    <w:rsid w:val="00367F35"/>
    <w:rsid w:val="00374BD6"/>
    <w:rsid w:val="00376A15"/>
    <w:rsid w:val="003800BF"/>
    <w:rsid w:val="0038062D"/>
    <w:rsid w:val="0038135F"/>
    <w:rsid w:val="00383402"/>
    <w:rsid w:val="003877DE"/>
    <w:rsid w:val="003905CD"/>
    <w:rsid w:val="00392006"/>
    <w:rsid w:val="00392111"/>
    <w:rsid w:val="00395D1D"/>
    <w:rsid w:val="003A04CC"/>
    <w:rsid w:val="003A3231"/>
    <w:rsid w:val="003A3375"/>
    <w:rsid w:val="003A3DDA"/>
    <w:rsid w:val="003B3506"/>
    <w:rsid w:val="003B4667"/>
    <w:rsid w:val="003B5E62"/>
    <w:rsid w:val="003B7204"/>
    <w:rsid w:val="003C1B6F"/>
    <w:rsid w:val="003C4B10"/>
    <w:rsid w:val="003C5C58"/>
    <w:rsid w:val="003C649D"/>
    <w:rsid w:val="003D0E9A"/>
    <w:rsid w:val="003D2674"/>
    <w:rsid w:val="003D2C82"/>
    <w:rsid w:val="003D2D1C"/>
    <w:rsid w:val="003D5CA3"/>
    <w:rsid w:val="003D603A"/>
    <w:rsid w:val="003D6410"/>
    <w:rsid w:val="003D7BA7"/>
    <w:rsid w:val="003D7C75"/>
    <w:rsid w:val="003D7CFA"/>
    <w:rsid w:val="003E48F4"/>
    <w:rsid w:val="003F09E8"/>
    <w:rsid w:val="003F0E90"/>
    <w:rsid w:val="003F135F"/>
    <w:rsid w:val="003F326D"/>
    <w:rsid w:val="003F37F2"/>
    <w:rsid w:val="003F4874"/>
    <w:rsid w:val="003F4EFF"/>
    <w:rsid w:val="003F5902"/>
    <w:rsid w:val="003F649E"/>
    <w:rsid w:val="003F7766"/>
    <w:rsid w:val="0040170E"/>
    <w:rsid w:val="00402D07"/>
    <w:rsid w:val="00403F1D"/>
    <w:rsid w:val="004044E5"/>
    <w:rsid w:val="0040596D"/>
    <w:rsid w:val="00407051"/>
    <w:rsid w:val="004116A8"/>
    <w:rsid w:val="004118FE"/>
    <w:rsid w:val="004126DD"/>
    <w:rsid w:val="00412F73"/>
    <w:rsid w:val="0041336E"/>
    <w:rsid w:val="00413676"/>
    <w:rsid w:val="004145C8"/>
    <w:rsid w:val="004148B0"/>
    <w:rsid w:val="00416B52"/>
    <w:rsid w:val="004172F4"/>
    <w:rsid w:val="00417DEE"/>
    <w:rsid w:val="00420802"/>
    <w:rsid w:val="00420AD9"/>
    <w:rsid w:val="0042415D"/>
    <w:rsid w:val="00425001"/>
    <w:rsid w:val="004254A2"/>
    <w:rsid w:val="00427EF8"/>
    <w:rsid w:val="00430265"/>
    <w:rsid w:val="0043266F"/>
    <w:rsid w:val="00436642"/>
    <w:rsid w:val="0043729A"/>
    <w:rsid w:val="00437A2C"/>
    <w:rsid w:val="00443E6B"/>
    <w:rsid w:val="00444F17"/>
    <w:rsid w:val="00445AB8"/>
    <w:rsid w:val="004460BA"/>
    <w:rsid w:val="0045351B"/>
    <w:rsid w:val="00453BA7"/>
    <w:rsid w:val="00454875"/>
    <w:rsid w:val="00462620"/>
    <w:rsid w:val="00463B2C"/>
    <w:rsid w:val="00463EF3"/>
    <w:rsid w:val="0046412B"/>
    <w:rsid w:val="00465139"/>
    <w:rsid w:val="00465D04"/>
    <w:rsid w:val="00467B95"/>
    <w:rsid w:val="004705CB"/>
    <w:rsid w:val="0047101B"/>
    <w:rsid w:val="00471195"/>
    <w:rsid w:val="0047380D"/>
    <w:rsid w:val="00474D2A"/>
    <w:rsid w:val="0047617D"/>
    <w:rsid w:val="00480B90"/>
    <w:rsid w:val="00481A11"/>
    <w:rsid w:val="00482A52"/>
    <w:rsid w:val="00482F5E"/>
    <w:rsid w:val="0048626E"/>
    <w:rsid w:val="004915B1"/>
    <w:rsid w:val="00492974"/>
    <w:rsid w:val="00492B10"/>
    <w:rsid w:val="00493B7D"/>
    <w:rsid w:val="00493C26"/>
    <w:rsid w:val="004978F5"/>
    <w:rsid w:val="004A0C51"/>
    <w:rsid w:val="004A1D60"/>
    <w:rsid w:val="004A259B"/>
    <w:rsid w:val="004A6ECD"/>
    <w:rsid w:val="004A7B11"/>
    <w:rsid w:val="004B4B26"/>
    <w:rsid w:val="004B4E5A"/>
    <w:rsid w:val="004B777F"/>
    <w:rsid w:val="004C01F4"/>
    <w:rsid w:val="004C29EE"/>
    <w:rsid w:val="004C47AF"/>
    <w:rsid w:val="004C673C"/>
    <w:rsid w:val="004C6C06"/>
    <w:rsid w:val="004D49ED"/>
    <w:rsid w:val="004D7383"/>
    <w:rsid w:val="004E2BDC"/>
    <w:rsid w:val="004E2D6E"/>
    <w:rsid w:val="004E3D06"/>
    <w:rsid w:val="004E4D0D"/>
    <w:rsid w:val="004F3692"/>
    <w:rsid w:val="004F3BDC"/>
    <w:rsid w:val="004F3E94"/>
    <w:rsid w:val="00500365"/>
    <w:rsid w:val="00500CCA"/>
    <w:rsid w:val="00500EE1"/>
    <w:rsid w:val="00504DA8"/>
    <w:rsid w:val="00505471"/>
    <w:rsid w:val="0050768C"/>
    <w:rsid w:val="0051148C"/>
    <w:rsid w:val="0051191F"/>
    <w:rsid w:val="00520B59"/>
    <w:rsid w:val="0052353F"/>
    <w:rsid w:val="00525C4E"/>
    <w:rsid w:val="00526BA5"/>
    <w:rsid w:val="00531E1D"/>
    <w:rsid w:val="00532702"/>
    <w:rsid w:val="00532BA2"/>
    <w:rsid w:val="005403D5"/>
    <w:rsid w:val="00541A3C"/>
    <w:rsid w:val="00542C85"/>
    <w:rsid w:val="00543618"/>
    <w:rsid w:val="005437F5"/>
    <w:rsid w:val="00550D78"/>
    <w:rsid w:val="005515A1"/>
    <w:rsid w:val="00551F3B"/>
    <w:rsid w:val="005523EA"/>
    <w:rsid w:val="005564C7"/>
    <w:rsid w:val="00557629"/>
    <w:rsid w:val="005602E9"/>
    <w:rsid w:val="00560F52"/>
    <w:rsid w:val="00563208"/>
    <w:rsid w:val="00566540"/>
    <w:rsid w:val="005667FF"/>
    <w:rsid w:val="00566B0F"/>
    <w:rsid w:val="0056729B"/>
    <w:rsid w:val="00567947"/>
    <w:rsid w:val="00571B2E"/>
    <w:rsid w:val="0057574D"/>
    <w:rsid w:val="00581FAD"/>
    <w:rsid w:val="00582C8C"/>
    <w:rsid w:val="00583777"/>
    <w:rsid w:val="00584040"/>
    <w:rsid w:val="005A0464"/>
    <w:rsid w:val="005A1383"/>
    <w:rsid w:val="005A3B75"/>
    <w:rsid w:val="005A4A32"/>
    <w:rsid w:val="005A5162"/>
    <w:rsid w:val="005B504D"/>
    <w:rsid w:val="005C2461"/>
    <w:rsid w:val="005C2506"/>
    <w:rsid w:val="005C27DF"/>
    <w:rsid w:val="005C28FD"/>
    <w:rsid w:val="005C2EDE"/>
    <w:rsid w:val="005C3A89"/>
    <w:rsid w:val="005C6272"/>
    <w:rsid w:val="005D328D"/>
    <w:rsid w:val="005E077D"/>
    <w:rsid w:val="005E0A5A"/>
    <w:rsid w:val="005E306B"/>
    <w:rsid w:val="005E541B"/>
    <w:rsid w:val="005F241D"/>
    <w:rsid w:val="005F278B"/>
    <w:rsid w:val="005F59D1"/>
    <w:rsid w:val="005F6491"/>
    <w:rsid w:val="00601F33"/>
    <w:rsid w:val="006022B1"/>
    <w:rsid w:val="00604392"/>
    <w:rsid w:val="0061058D"/>
    <w:rsid w:val="00610BBF"/>
    <w:rsid w:val="00612361"/>
    <w:rsid w:val="006133E9"/>
    <w:rsid w:val="00615E0E"/>
    <w:rsid w:val="00617A61"/>
    <w:rsid w:val="00621215"/>
    <w:rsid w:val="00624FB2"/>
    <w:rsid w:val="00626945"/>
    <w:rsid w:val="006430E9"/>
    <w:rsid w:val="00650C12"/>
    <w:rsid w:val="006511C1"/>
    <w:rsid w:val="006578AF"/>
    <w:rsid w:val="00663063"/>
    <w:rsid w:val="00663C4D"/>
    <w:rsid w:val="006647B2"/>
    <w:rsid w:val="006655A4"/>
    <w:rsid w:val="00666C5E"/>
    <w:rsid w:val="006703EE"/>
    <w:rsid w:val="006720F8"/>
    <w:rsid w:val="00673BDC"/>
    <w:rsid w:val="00674A9E"/>
    <w:rsid w:val="00681B6D"/>
    <w:rsid w:val="0068310A"/>
    <w:rsid w:val="0069437D"/>
    <w:rsid w:val="00695226"/>
    <w:rsid w:val="006979A1"/>
    <w:rsid w:val="006A1C69"/>
    <w:rsid w:val="006A406F"/>
    <w:rsid w:val="006B0497"/>
    <w:rsid w:val="006B0ADD"/>
    <w:rsid w:val="006B0D71"/>
    <w:rsid w:val="006B41D9"/>
    <w:rsid w:val="006B41F2"/>
    <w:rsid w:val="006B4A05"/>
    <w:rsid w:val="006C397F"/>
    <w:rsid w:val="006C72E4"/>
    <w:rsid w:val="006D0545"/>
    <w:rsid w:val="006D335E"/>
    <w:rsid w:val="006D3F50"/>
    <w:rsid w:val="006E1F8B"/>
    <w:rsid w:val="006E3FB9"/>
    <w:rsid w:val="006E580F"/>
    <w:rsid w:val="006E6AA0"/>
    <w:rsid w:val="006E7C40"/>
    <w:rsid w:val="006F000D"/>
    <w:rsid w:val="006F084A"/>
    <w:rsid w:val="006F1210"/>
    <w:rsid w:val="006F28C8"/>
    <w:rsid w:val="006F488A"/>
    <w:rsid w:val="006F6581"/>
    <w:rsid w:val="006F70AE"/>
    <w:rsid w:val="006F7358"/>
    <w:rsid w:val="00700F60"/>
    <w:rsid w:val="00707700"/>
    <w:rsid w:val="00707791"/>
    <w:rsid w:val="00707FAE"/>
    <w:rsid w:val="007115DD"/>
    <w:rsid w:val="00716782"/>
    <w:rsid w:val="007228FC"/>
    <w:rsid w:val="0072378B"/>
    <w:rsid w:val="00723C53"/>
    <w:rsid w:val="007259CD"/>
    <w:rsid w:val="007259F1"/>
    <w:rsid w:val="00735364"/>
    <w:rsid w:val="00741BDC"/>
    <w:rsid w:val="00741DB5"/>
    <w:rsid w:val="00743988"/>
    <w:rsid w:val="0074590F"/>
    <w:rsid w:val="00745E36"/>
    <w:rsid w:val="00746A02"/>
    <w:rsid w:val="007529D9"/>
    <w:rsid w:val="0075383C"/>
    <w:rsid w:val="00755353"/>
    <w:rsid w:val="00756B98"/>
    <w:rsid w:val="007600E9"/>
    <w:rsid w:val="007602EF"/>
    <w:rsid w:val="007630C6"/>
    <w:rsid w:val="00765C1E"/>
    <w:rsid w:val="00765E4D"/>
    <w:rsid w:val="00767814"/>
    <w:rsid w:val="00767DC3"/>
    <w:rsid w:val="00770394"/>
    <w:rsid w:val="0077141E"/>
    <w:rsid w:val="00772994"/>
    <w:rsid w:val="007731BA"/>
    <w:rsid w:val="00773877"/>
    <w:rsid w:val="007766FB"/>
    <w:rsid w:val="00777A32"/>
    <w:rsid w:val="0078196E"/>
    <w:rsid w:val="00785243"/>
    <w:rsid w:val="00785511"/>
    <w:rsid w:val="007863C9"/>
    <w:rsid w:val="00787AB0"/>
    <w:rsid w:val="007941BC"/>
    <w:rsid w:val="00794C2B"/>
    <w:rsid w:val="00795828"/>
    <w:rsid w:val="007973E8"/>
    <w:rsid w:val="007A3744"/>
    <w:rsid w:val="007A4DA4"/>
    <w:rsid w:val="007A7BCF"/>
    <w:rsid w:val="007B2E3A"/>
    <w:rsid w:val="007B2EAF"/>
    <w:rsid w:val="007C5CB4"/>
    <w:rsid w:val="007D11E5"/>
    <w:rsid w:val="007D3178"/>
    <w:rsid w:val="007D41F2"/>
    <w:rsid w:val="007D6F2B"/>
    <w:rsid w:val="007D7192"/>
    <w:rsid w:val="007D766D"/>
    <w:rsid w:val="007E05F0"/>
    <w:rsid w:val="007E08A1"/>
    <w:rsid w:val="007E22A5"/>
    <w:rsid w:val="007E2E49"/>
    <w:rsid w:val="007E457E"/>
    <w:rsid w:val="007E6AF1"/>
    <w:rsid w:val="007F0BBE"/>
    <w:rsid w:val="007F283D"/>
    <w:rsid w:val="007F45D6"/>
    <w:rsid w:val="007F4A05"/>
    <w:rsid w:val="007F4C30"/>
    <w:rsid w:val="007F4F85"/>
    <w:rsid w:val="007F6EF3"/>
    <w:rsid w:val="008011B1"/>
    <w:rsid w:val="00801CED"/>
    <w:rsid w:val="008030CC"/>
    <w:rsid w:val="008039A3"/>
    <w:rsid w:val="00804B5D"/>
    <w:rsid w:val="00804F0C"/>
    <w:rsid w:val="00805FF1"/>
    <w:rsid w:val="008115BD"/>
    <w:rsid w:val="00811DF3"/>
    <w:rsid w:val="00812028"/>
    <w:rsid w:val="008120AE"/>
    <w:rsid w:val="008134BE"/>
    <w:rsid w:val="00813A04"/>
    <w:rsid w:val="00813F3B"/>
    <w:rsid w:val="00814919"/>
    <w:rsid w:val="00815273"/>
    <w:rsid w:val="008152ED"/>
    <w:rsid w:val="00817111"/>
    <w:rsid w:val="00817656"/>
    <w:rsid w:val="00817B01"/>
    <w:rsid w:val="00820342"/>
    <w:rsid w:val="008215F9"/>
    <w:rsid w:val="00823CDC"/>
    <w:rsid w:val="008247C0"/>
    <w:rsid w:val="00826E4C"/>
    <w:rsid w:val="0082712B"/>
    <w:rsid w:val="00827C53"/>
    <w:rsid w:val="008316F7"/>
    <w:rsid w:val="0083404F"/>
    <w:rsid w:val="008414E4"/>
    <w:rsid w:val="00847AF8"/>
    <w:rsid w:val="008519D2"/>
    <w:rsid w:val="00853086"/>
    <w:rsid w:val="00855CF9"/>
    <w:rsid w:val="008568C0"/>
    <w:rsid w:val="00857DAD"/>
    <w:rsid w:val="008612D9"/>
    <w:rsid w:val="00861A36"/>
    <w:rsid w:val="00866155"/>
    <w:rsid w:val="008674DF"/>
    <w:rsid w:val="00873F84"/>
    <w:rsid w:val="00874BFB"/>
    <w:rsid w:val="008756CA"/>
    <w:rsid w:val="00876C83"/>
    <w:rsid w:val="00877290"/>
    <w:rsid w:val="00877579"/>
    <w:rsid w:val="00880307"/>
    <w:rsid w:val="008807F7"/>
    <w:rsid w:val="00881839"/>
    <w:rsid w:val="00891013"/>
    <w:rsid w:val="00892ABA"/>
    <w:rsid w:val="0089423F"/>
    <w:rsid w:val="008A5598"/>
    <w:rsid w:val="008A576F"/>
    <w:rsid w:val="008A6190"/>
    <w:rsid w:val="008A6741"/>
    <w:rsid w:val="008A6C3B"/>
    <w:rsid w:val="008B6CC0"/>
    <w:rsid w:val="008C348D"/>
    <w:rsid w:val="008C5D49"/>
    <w:rsid w:val="008D145E"/>
    <w:rsid w:val="008D5447"/>
    <w:rsid w:val="008D66CE"/>
    <w:rsid w:val="008E010D"/>
    <w:rsid w:val="008E0BCA"/>
    <w:rsid w:val="008E0BD3"/>
    <w:rsid w:val="008E3803"/>
    <w:rsid w:val="008F0356"/>
    <w:rsid w:val="008F0692"/>
    <w:rsid w:val="008F09C0"/>
    <w:rsid w:val="008F0F38"/>
    <w:rsid w:val="008F3639"/>
    <w:rsid w:val="008F5DE0"/>
    <w:rsid w:val="009040E4"/>
    <w:rsid w:val="0090776D"/>
    <w:rsid w:val="00910924"/>
    <w:rsid w:val="009166CC"/>
    <w:rsid w:val="00916BE2"/>
    <w:rsid w:val="009178E8"/>
    <w:rsid w:val="0091799D"/>
    <w:rsid w:val="009256C8"/>
    <w:rsid w:val="00925846"/>
    <w:rsid w:val="009259EE"/>
    <w:rsid w:val="00926202"/>
    <w:rsid w:val="00926F86"/>
    <w:rsid w:val="0093058D"/>
    <w:rsid w:val="00934D70"/>
    <w:rsid w:val="00935DD5"/>
    <w:rsid w:val="009443F2"/>
    <w:rsid w:val="00944E1C"/>
    <w:rsid w:val="00947ECC"/>
    <w:rsid w:val="00952451"/>
    <w:rsid w:val="00954A80"/>
    <w:rsid w:val="00954C6C"/>
    <w:rsid w:val="00957B22"/>
    <w:rsid w:val="009609B9"/>
    <w:rsid w:val="00960D36"/>
    <w:rsid w:val="00966EDE"/>
    <w:rsid w:val="00970492"/>
    <w:rsid w:val="009717E5"/>
    <w:rsid w:val="00971A65"/>
    <w:rsid w:val="00971CDE"/>
    <w:rsid w:val="00971D57"/>
    <w:rsid w:val="009729BA"/>
    <w:rsid w:val="009747B5"/>
    <w:rsid w:val="00974C52"/>
    <w:rsid w:val="00976CC0"/>
    <w:rsid w:val="00980413"/>
    <w:rsid w:val="00982FF2"/>
    <w:rsid w:val="00987770"/>
    <w:rsid w:val="00987E42"/>
    <w:rsid w:val="00991DF9"/>
    <w:rsid w:val="00992910"/>
    <w:rsid w:val="0099340A"/>
    <w:rsid w:val="0099537B"/>
    <w:rsid w:val="00995534"/>
    <w:rsid w:val="0099715C"/>
    <w:rsid w:val="009976A0"/>
    <w:rsid w:val="009A01EF"/>
    <w:rsid w:val="009A4816"/>
    <w:rsid w:val="009A5D64"/>
    <w:rsid w:val="009A603C"/>
    <w:rsid w:val="009B137D"/>
    <w:rsid w:val="009B2BFD"/>
    <w:rsid w:val="009B3FD5"/>
    <w:rsid w:val="009B6289"/>
    <w:rsid w:val="009B7466"/>
    <w:rsid w:val="009B775D"/>
    <w:rsid w:val="009C095F"/>
    <w:rsid w:val="009C2DE3"/>
    <w:rsid w:val="009C3442"/>
    <w:rsid w:val="009C4892"/>
    <w:rsid w:val="009C5C83"/>
    <w:rsid w:val="009C642B"/>
    <w:rsid w:val="009C7684"/>
    <w:rsid w:val="009C772E"/>
    <w:rsid w:val="009D4F0E"/>
    <w:rsid w:val="009D7F25"/>
    <w:rsid w:val="009E1326"/>
    <w:rsid w:val="009E20A7"/>
    <w:rsid w:val="009E2570"/>
    <w:rsid w:val="009F10BB"/>
    <w:rsid w:val="00A06938"/>
    <w:rsid w:val="00A075BD"/>
    <w:rsid w:val="00A10106"/>
    <w:rsid w:val="00A10DE6"/>
    <w:rsid w:val="00A13604"/>
    <w:rsid w:val="00A138CA"/>
    <w:rsid w:val="00A13A28"/>
    <w:rsid w:val="00A15921"/>
    <w:rsid w:val="00A17AEC"/>
    <w:rsid w:val="00A22795"/>
    <w:rsid w:val="00A22DDA"/>
    <w:rsid w:val="00A2427C"/>
    <w:rsid w:val="00A24C7D"/>
    <w:rsid w:val="00A2680A"/>
    <w:rsid w:val="00A2684A"/>
    <w:rsid w:val="00A270FB"/>
    <w:rsid w:val="00A32D80"/>
    <w:rsid w:val="00A349E6"/>
    <w:rsid w:val="00A35017"/>
    <w:rsid w:val="00A35ABD"/>
    <w:rsid w:val="00A37ED6"/>
    <w:rsid w:val="00A41246"/>
    <w:rsid w:val="00A41285"/>
    <w:rsid w:val="00A44492"/>
    <w:rsid w:val="00A52BA7"/>
    <w:rsid w:val="00A53707"/>
    <w:rsid w:val="00A548E7"/>
    <w:rsid w:val="00A54CB3"/>
    <w:rsid w:val="00A54F9C"/>
    <w:rsid w:val="00A54FBE"/>
    <w:rsid w:val="00A5714D"/>
    <w:rsid w:val="00A57C8E"/>
    <w:rsid w:val="00A61044"/>
    <w:rsid w:val="00A62849"/>
    <w:rsid w:val="00A62983"/>
    <w:rsid w:val="00A63DAF"/>
    <w:rsid w:val="00A6468C"/>
    <w:rsid w:val="00A7050D"/>
    <w:rsid w:val="00A74A6D"/>
    <w:rsid w:val="00A74E81"/>
    <w:rsid w:val="00A74F48"/>
    <w:rsid w:val="00A77180"/>
    <w:rsid w:val="00A775D4"/>
    <w:rsid w:val="00A83413"/>
    <w:rsid w:val="00A83722"/>
    <w:rsid w:val="00A843DB"/>
    <w:rsid w:val="00A907BA"/>
    <w:rsid w:val="00A90B09"/>
    <w:rsid w:val="00A917D1"/>
    <w:rsid w:val="00A91E12"/>
    <w:rsid w:val="00A934C3"/>
    <w:rsid w:val="00A93E24"/>
    <w:rsid w:val="00A943E4"/>
    <w:rsid w:val="00A94B80"/>
    <w:rsid w:val="00AA21BD"/>
    <w:rsid w:val="00AA27E2"/>
    <w:rsid w:val="00AA3089"/>
    <w:rsid w:val="00AA6568"/>
    <w:rsid w:val="00AA7BCD"/>
    <w:rsid w:val="00AB06A3"/>
    <w:rsid w:val="00AB1C62"/>
    <w:rsid w:val="00AB3737"/>
    <w:rsid w:val="00AB5CAC"/>
    <w:rsid w:val="00AB7209"/>
    <w:rsid w:val="00AB7DBF"/>
    <w:rsid w:val="00AB7E17"/>
    <w:rsid w:val="00AC1400"/>
    <w:rsid w:val="00AC57DC"/>
    <w:rsid w:val="00AC586C"/>
    <w:rsid w:val="00AC7087"/>
    <w:rsid w:val="00AD36E8"/>
    <w:rsid w:val="00AD48BE"/>
    <w:rsid w:val="00AD676B"/>
    <w:rsid w:val="00AE0063"/>
    <w:rsid w:val="00AE0A2E"/>
    <w:rsid w:val="00AE2698"/>
    <w:rsid w:val="00AE3E06"/>
    <w:rsid w:val="00AE7F6C"/>
    <w:rsid w:val="00AF50D4"/>
    <w:rsid w:val="00AF5FA4"/>
    <w:rsid w:val="00AF619B"/>
    <w:rsid w:val="00B00AD3"/>
    <w:rsid w:val="00B05D67"/>
    <w:rsid w:val="00B07794"/>
    <w:rsid w:val="00B1434C"/>
    <w:rsid w:val="00B1683A"/>
    <w:rsid w:val="00B17D5D"/>
    <w:rsid w:val="00B206D7"/>
    <w:rsid w:val="00B21979"/>
    <w:rsid w:val="00B22CAA"/>
    <w:rsid w:val="00B30A3F"/>
    <w:rsid w:val="00B31B78"/>
    <w:rsid w:val="00B323C5"/>
    <w:rsid w:val="00B358FC"/>
    <w:rsid w:val="00B35E37"/>
    <w:rsid w:val="00B44B23"/>
    <w:rsid w:val="00B4511E"/>
    <w:rsid w:val="00B459C0"/>
    <w:rsid w:val="00B53E21"/>
    <w:rsid w:val="00B54B74"/>
    <w:rsid w:val="00B55006"/>
    <w:rsid w:val="00B55268"/>
    <w:rsid w:val="00B568F4"/>
    <w:rsid w:val="00B635EA"/>
    <w:rsid w:val="00B67F27"/>
    <w:rsid w:val="00B73C2F"/>
    <w:rsid w:val="00B765F4"/>
    <w:rsid w:val="00B767E8"/>
    <w:rsid w:val="00B76D13"/>
    <w:rsid w:val="00B81309"/>
    <w:rsid w:val="00B81749"/>
    <w:rsid w:val="00B820BB"/>
    <w:rsid w:val="00B8252C"/>
    <w:rsid w:val="00B9002F"/>
    <w:rsid w:val="00B92218"/>
    <w:rsid w:val="00B9223A"/>
    <w:rsid w:val="00B92C1F"/>
    <w:rsid w:val="00B96EB4"/>
    <w:rsid w:val="00BA1BB8"/>
    <w:rsid w:val="00BA3C86"/>
    <w:rsid w:val="00BA44E3"/>
    <w:rsid w:val="00BA5A3B"/>
    <w:rsid w:val="00BA7E15"/>
    <w:rsid w:val="00BB602E"/>
    <w:rsid w:val="00BC37E3"/>
    <w:rsid w:val="00BC6F97"/>
    <w:rsid w:val="00BC758A"/>
    <w:rsid w:val="00BC7E37"/>
    <w:rsid w:val="00BD01A9"/>
    <w:rsid w:val="00BD0ECE"/>
    <w:rsid w:val="00BD103F"/>
    <w:rsid w:val="00BD2E76"/>
    <w:rsid w:val="00BE2212"/>
    <w:rsid w:val="00BF2CAB"/>
    <w:rsid w:val="00BF4487"/>
    <w:rsid w:val="00BF4D60"/>
    <w:rsid w:val="00BF5F3F"/>
    <w:rsid w:val="00BF6390"/>
    <w:rsid w:val="00BF79DD"/>
    <w:rsid w:val="00C00E2A"/>
    <w:rsid w:val="00C013B0"/>
    <w:rsid w:val="00C01632"/>
    <w:rsid w:val="00C0205E"/>
    <w:rsid w:val="00C03424"/>
    <w:rsid w:val="00C03EA4"/>
    <w:rsid w:val="00C07721"/>
    <w:rsid w:val="00C10B68"/>
    <w:rsid w:val="00C13254"/>
    <w:rsid w:val="00C25B9D"/>
    <w:rsid w:val="00C267C1"/>
    <w:rsid w:val="00C27F68"/>
    <w:rsid w:val="00C30F01"/>
    <w:rsid w:val="00C31986"/>
    <w:rsid w:val="00C31CA3"/>
    <w:rsid w:val="00C34573"/>
    <w:rsid w:val="00C34BE3"/>
    <w:rsid w:val="00C4157A"/>
    <w:rsid w:val="00C41B76"/>
    <w:rsid w:val="00C4222A"/>
    <w:rsid w:val="00C4304B"/>
    <w:rsid w:val="00C4337F"/>
    <w:rsid w:val="00C43617"/>
    <w:rsid w:val="00C445B2"/>
    <w:rsid w:val="00C445F9"/>
    <w:rsid w:val="00C47900"/>
    <w:rsid w:val="00C51C1C"/>
    <w:rsid w:val="00C55433"/>
    <w:rsid w:val="00C6722B"/>
    <w:rsid w:val="00C675C1"/>
    <w:rsid w:val="00C67EE8"/>
    <w:rsid w:val="00C71651"/>
    <w:rsid w:val="00C748CC"/>
    <w:rsid w:val="00C753A8"/>
    <w:rsid w:val="00C76079"/>
    <w:rsid w:val="00C80A25"/>
    <w:rsid w:val="00C852E5"/>
    <w:rsid w:val="00C87AA6"/>
    <w:rsid w:val="00C91FE7"/>
    <w:rsid w:val="00C93A6E"/>
    <w:rsid w:val="00C94031"/>
    <w:rsid w:val="00C9433C"/>
    <w:rsid w:val="00C94656"/>
    <w:rsid w:val="00CA41F0"/>
    <w:rsid w:val="00CA579C"/>
    <w:rsid w:val="00CA64FF"/>
    <w:rsid w:val="00CB0C8C"/>
    <w:rsid w:val="00CB1472"/>
    <w:rsid w:val="00CB22BA"/>
    <w:rsid w:val="00CB2A60"/>
    <w:rsid w:val="00CB3366"/>
    <w:rsid w:val="00CB55B9"/>
    <w:rsid w:val="00CB64BF"/>
    <w:rsid w:val="00CB688B"/>
    <w:rsid w:val="00CC40B0"/>
    <w:rsid w:val="00CD0426"/>
    <w:rsid w:val="00CD16AF"/>
    <w:rsid w:val="00CD2B57"/>
    <w:rsid w:val="00CD6DFE"/>
    <w:rsid w:val="00CD7EC1"/>
    <w:rsid w:val="00CD7FA7"/>
    <w:rsid w:val="00CE0008"/>
    <w:rsid w:val="00CE0E3F"/>
    <w:rsid w:val="00CE1625"/>
    <w:rsid w:val="00CE4AA1"/>
    <w:rsid w:val="00CE5609"/>
    <w:rsid w:val="00CF1C29"/>
    <w:rsid w:val="00CF2735"/>
    <w:rsid w:val="00CF4B0F"/>
    <w:rsid w:val="00CF591C"/>
    <w:rsid w:val="00D02FED"/>
    <w:rsid w:val="00D065EF"/>
    <w:rsid w:val="00D06A4C"/>
    <w:rsid w:val="00D072AF"/>
    <w:rsid w:val="00D11933"/>
    <w:rsid w:val="00D14545"/>
    <w:rsid w:val="00D16A30"/>
    <w:rsid w:val="00D16A83"/>
    <w:rsid w:val="00D17B00"/>
    <w:rsid w:val="00D21F8F"/>
    <w:rsid w:val="00D2226B"/>
    <w:rsid w:val="00D22DDF"/>
    <w:rsid w:val="00D2358A"/>
    <w:rsid w:val="00D24E8A"/>
    <w:rsid w:val="00D37A30"/>
    <w:rsid w:val="00D37BE4"/>
    <w:rsid w:val="00D40E9A"/>
    <w:rsid w:val="00D4141C"/>
    <w:rsid w:val="00D422EC"/>
    <w:rsid w:val="00D44004"/>
    <w:rsid w:val="00D46E3D"/>
    <w:rsid w:val="00D47CF1"/>
    <w:rsid w:val="00D51A03"/>
    <w:rsid w:val="00D51D9A"/>
    <w:rsid w:val="00D54367"/>
    <w:rsid w:val="00D6028F"/>
    <w:rsid w:val="00D602D2"/>
    <w:rsid w:val="00D62DBD"/>
    <w:rsid w:val="00D62E30"/>
    <w:rsid w:val="00D65276"/>
    <w:rsid w:val="00D65523"/>
    <w:rsid w:val="00D6688D"/>
    <w:rsid w:val="00D67A21"/>
    <w:rsid w:val="00D67BE6"/>
    <w:rsid w:val="00D67D42"/>
    <w:rsid w:val="00D71C86"/>
    <w:rsid w:val="00D71FDD"/>
    <w:rsid w:val="00D841E6"/>
    <w:rsid w:val="00D85964"/>
    <w:rsid w:val="00D85F6D"/>
    <w:rsid w:val="00D86AD3"/>
    <w:rsid w:val="00D9472C"/>
    <w:rsid w:val="00D95641"/>
    <w:rsid w:val="00D97BBC"/>
    <w:rsid w:val="00DA076E"/>
    <w:rsid w:val="00DA0E19"/>
    <w:rsid w:val="00DA15A8"/>
    <w:rsid w:val="00DA2499"/>
    <w:rsid w:val="00DA556C"/>
    <w:rsid w:val="00DB0E05"/>
    <w:rsid w:val="00DB3C00"/>
    <w:rsid w:val="00DB548B"/>
    <w:rsid w:val="00DC201C"/>
    <w:rsid w:val="00DC3334"/>
    <w:rsid w:val="00DC378B"/>
    <w:rsid w:val="00DC4D99"/>
    <w:rsid w:val="00DC7B1F"/>
    <w:rsid w:val="00DD139B"/>
    <w:rsid w:val="00DD2018"/>
    <w:rsid w:val="00DD6346"/>
    <w:rsid w:val="00DD721B"/>
    <w:rsid w:val="00DE0F55"/>
    <w:rsid w:val="00DE14FB"/>
    <w:rsid w:val="00DE194A"/>
    <w:rsid w:val="00DE1B71"/>
    <w:rsid w:val="00DE34C1"/>
    <w:rsid w:val="00DE621C"/>
    <w:rsid w:val="00DF3C70"/>
    <w:rsid w:val="00DF527E"/>
    <w:rsid w:val="00DF57F0"/>
    <w:rsid w:val="00DF68BF"/>
    <w:rsid w:val="00DF716D"/>
    <w:rsid w:val="00DF720A"/>
    <w:rsid w:val="00E005D7"/>
    <w:rsid w:val="00E009FC"/>
    <w:rsid w:val="00E00E4C"/>
    <w:rsid w:val="00E013FF"/>
    <w:rsid w:val="00E064DF"/>
    <w:rsid w:val="00E0779C"/>
    <w:rsid w:val="00E078C0"/>
    <w:rsid w:val="00E07DB7"/>
    <w:rsid w:val="00E12AA3"/>
    <w:rsid w:val="00E1374B"/>
    <w:rsid w:val="00E13DB2"/>
    <w:rsid w:val="00E157D5"/>
    <w:rsid w:val="00E2126F"/>
    <w:rsid w:val="00E23B43"/>
    <w:rsid w:val="00E24228"/>
    <w:rsid w:val="00E30E29"/>
    <w:rsid w:val="00E328A5"/>
    <w:rsid w:val="00E33AA5"/>
    <w:rsid w:val="00E34907"/>
    <w:rsid w:val="00E35D03"/>
    <w:rsid w:val="00E44EAB"/>
    <w:rsid w:val="00E553E1"/>
    <w:rsid w:val="00E60BD7"/>
    <w:rsid w:val="00E62417"/>
    <w:rsid w:val="00E62BE2"/>
    <w:rsid w:val="00E63B11"/>
    <w:rsid w:val="00E646D0"/>
    <w:rsid w:val="00E66183"/>
    <w:rsid w:val="00E71C4F"/>
    <w:rsid w:val="00E74F60"/>
    <w:rsid w:val="00E80CCD"/>
    <w:rsid w:val="00E94C4F"/>
    <w:rsid w:val="00E9597A"/>
    <w:rsid w:val="00E978EE"/>
    <w:rsid w:val="00EA0272"/>
    <w:rsid w:val="00EA384F"/>
    <w:rsid w:val="00EA39F2"/>
    <w:rsid w:val="00EA7C27"/>
    <w:rsid w:val="00EB1F34"/>
    <w:rsid w:val="00EB2147"/>
    <w:rsid w:val="00EB3964"/>
    <w:rsid w:val="00EB3E9E"/>
    <w:rsid w:val="00EB5413"/>
    <w:rsid w:val="00EC079E"/>
    <w:rsid w:val="00EC1E65"/>
    <w:rsid w:val="00EC3243"/>
    <w:rsid w:val="00EC3A5D"/>
    <w:rsid w:val="00EC4378"/>
    <w:rsid w:val="00EC6655"/>
    <w:rsid w:val="00ED0023"/>
    <w:rsid w:val="00ED255B"/>
    <w:rsid w:val="00ED431C"/>
    <w:rsid w:val="00ED498D"/>
    <w:rsid w:val="00ED4FDF"/>
    <w:rsid w:val="00ED53FA"/>
    <w:rsid w:val="00ED5D6F"/>
    <w:rsid w:val="00EE0CC7"/>
    <w:rsid w:val="00EE10DB"/>
    <w:rsid w:val="00EE2C66"/>
    <w:rsid w:val="00EE5F5A"/>
    <w:rsid w:val="00EE6412"/>
    <w:rsid w:val="00EF00DF"/>
    <w:rsid w:val="00EF04CD"/>
    <w:rsid w:val="00EF1102"/>
    <w:rsid w:val="00EF1B01"/>
    <w:rsid w:val="00EF27D1"/>
    <w:rsid w:val="00EF4983"/>
    <w:rsid w:val="00EF5D71"/>
    <w:rsid w:val="00EF6356"/>
    <w:rsid w:val="00EF6B1B"/>
    <w:rsid w:val="00F01B34"/>
    <w:rsid w:val="00F05519"/>
    <w:rsid w:val="00F058EA"/>
    <w:rsid w:val="00F11259"/>
    <w:rsid w:val="00F114D8"/>
    <w:rsid w:val="00F12604"/>
    <w:rsid w:val="00F12CA0"/>
    <w:rsid w:val="00F149E0"/>
    <w:rsid w:val="00F2205A"/>
    <w:rsid w:val="00F237C1"/>
    <w:rsid w:val="00F249F3"/>
    <w:rsid w:val="00F26447"/>
    <w:rsid w:val="00F2690F"/>
    <w:rsid w:val="00F26D94"/>
    <w:rsid w:val="00F30CDC"/>
    <w:rsid w:val="00F327D9"/>
    <w:rsid w:val="00F3495A"/>
    <w:rsid w:val="00F36442"/>
    <w:rsid w:val="00F40B32"/>
    <w:rsid w:val="00F42838"/>
    <w:rsid w:val="00F432BF"/>
    <w:rsid w:val="00F432F6"/>
    <w:rsid w:val="00F45EDA"/>
    <w:rsid w:val="00F52E9B"/>
    <w:rsid w:val="00F5751D"/>
    <w:rsid w:val="00F6038A"/>
    <w:rsid w:val="00F658A4"/>
    <w:rsid w:val="00F675E2"/>
    <w:rsid w:val="00F74977"/>
    <w:rsid w:val="00F76F88"/>
    <w:rsid w:val="00F80144"/>
    <w:rsid w:val="00F80DF9"/>
    <w:rsid w:val="00F90AD4"/>
    <w:rsid w:val="00F96102"/>
    <w:rsid w:val="00F97804"/>
    <w:rsid w:val="00FA063F"/>
    <w:rsid w:val="00FA1A00"/>
    <w:rsid w:val="00FA301D"/>
    <w:rsid w:val="00FA46CB"/>
    <w:rsid w:val="00FA5523"/>
    <w:rsid w:val="00FA5DF1"/>
    <w:rsid w:val="00FA639A"/>
    <w:rsid w:val="00FB08A3"/>
    <w:rsid w:val="00FB18FD"/>
    <w:rsid w:val="00FB2858"/>
    <w:rsid w:val="00FB59FA"/>
    <w:rsid w:val="00FB6A5A"/>
    <w:rsid w:val="00FB6F67"/>
    <w:rsid w:val="00FC1F5C"/>
    <w:rsid w:val="00FC328F"/>
    <w:rsid w:val="00FC3D4B"/>
    <w:rsid w:val="00FC48C5"/>
    <w:rsid w:val="00FC68E8"/>
    <w:rsid w:val="00FC7434"/>
    <w:rsid w:val="00FD2807"/>
    <w:rsid w:val="00FD2FC9"/>
    <w:rsid w:val="00FD3E59"/>
    <w:rsid w:val="00FD4626"/>
    <w:rsid w:val="00FD4EF8"/>
    <w:rsid w:val="00FD5017"/>
    <w:rsid w:val="00FE1AC6"/>
    <w:rsid w:val="00FE2604"/>
    <w:rsid w:val="00FE4CC6"/>
    <w:rsid w:val="00FE4CE6"/>
    <w:rsid w:val="00FF07CA"/>
    <w:rsid w:val="00FF0A60"/>
    <w:rsid w:val="00FF247D"/>
    <w:rsid w:val="00FF3957"/>
    <w:rsid w:val="00FF3D31"/>
    <w:rsid w:val="00FF4D10"/>
    <w:rsid w:val="00FF514E"/>
    <w:rsid w:val="00FF5F6D"/>
    <w:rsid w:val="00FF7802"/>
    <w:rsid w:val="00FF7B9B"/>
    <w:rsid w:val="1625BF5F"/>
    <w:rsid w:val="2B9CD9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6D9625"/>
  <w15:docId w15:val="{21D84E37-E540-4146-A16C-EC96522C1F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1433"/>
    <w:pPr>
      <w:spacing w:after="0" w:line="240" w:lineRule="auto"/>
      <w:ind w:firstLine="720"/>
    </w:pPr>
    <w:rPr>
      <w:rFonts w:ascii="Times New Roman" w:hAnsi="Times New Roman"/>
      <w:sz w:val="24"/>
    </w:rPr>
  </w:style>
  <w:style w:type="paragraph" w:styleId="Heading1">
    <w:name w:val="heading 1"/>
    <w:basedOn w:val="Normal"/>
    <w:next w:val="Normal"/>
    <w:link w:val="Heading1Char"/>
    <w:uiPriority w:val="1"/>
    <w:qFormat/>
    <w:rsid w:val="00971D57"/>
    <w:pPr>
      <w:keepNext/>
      <w:keepLines/>
      <w:spacing w:before="480"/>
      <w:jc w:val="center"/>
      <w:outlineLvl w:val="0"/>
    </w:pPr>
    <w:rPr>
      <w:rFonts w:ascii="Times New Roman Bold" w:eastAsiaTheme="majorEastAsia" w:hAnsi="Times New Roman Bold" w:cstheme="majorBidi"/>
      <w:b/>
      <w:bCs/>
      <w:caps/>
      <w:sz w:val="28"/>
      <w:szCs w:val="28"/>
    </w:rPr>
  </w:style>
  <w:style w:type="paragraph" w:styleId="Heading2">
    <w:name w:val="heading 2"/>
    <w:basedOn w:val="Normal"/>
    <w:next w:val="Normal"/>
    <w:link w:val="Heading2Char"/>
    <w:uiPriority w:val="9"/>
    <w:unhideWhenUsed/>
    <w:qFormat/>
    <w:rsid w:val="00820342"/>
    <w:pPr>
      <w:keepNext/>
      <w:keepLines/>
      <w:spacing w:before="200"/>
      <w:outlineLvl w:val="1"/>
    </w:pPr>
    <w:rPr>
      <w:rFonts w:eastAsiaTheme="majorEastAsia" w:cstheme="majorBidi"/>
      <w:b/>
      <w:bCs/>
      <w:caps/>
      <w:sz w:val="28"/>
      <w:szCs w:val="26"/>
    </w:rPr>
  </w:style>
  <w:style w:type="paragraph" w:styleId="Heading3">
    <w:name w:val="heading 3"/>
    <w:basedOn w:val="Normal"/>
    <w:next w:val="Normal"/>
    <w:link w:val="Heading3Char"/>
    <w:uiPriority w:val="9"/>
    <w:unhideWhenUsed/>
    <w:qFormat/>
    <w:rsid w:val="00DF720A"/>
    <w:pPr>
      <w:keepNext/>
      <w:keepLines/>
      <w:spacing w:before="120" w:after="120"/>
      <w:outlineLvl w:val="2"/>
    </w:pPr>
    <w:rPr>
      <w:rFonts w:eastAsiaTheme="majorEastAsia" w:cstheme="majorBidi"/>
      <w:b/>
      <w:bCs/>
      <w:sz w:val="26"/>
    </w:rPr>
  </w:style>
  <w:style w:type="paragraph" w:styleId="Heading4">
    <w:name w:val="heading 4"/>
    <w:basedOn w:val="Normal"/>
    <w:next w:val="Normal"/>
    <w:link w:val="Heading4Char"/>
    <w:uiPriority w:val="9"/>
    <w:unhideWhenUsed/>
    <w:qFormat/>
    <w:rsid w:val="0022477A"/>
    <w:pPr>
      <w:keepNext/>
      <w:keepLines/>
      <w:spacing w:before="160" w:after="12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1"/>
    <w:qFormat/>
    <w:rsid w:val="00062205"/>
    <w:pPr>
      <w:ind w:left="720"/>
      <w:contextualSpacing/>
    </w:pPr>
  </w:style>
  <w:style w:type="character" w:customStyle="1" w:styleId="CaptionChar">
    <w:name w:val="Caption Char"/>
    <w:basedOn w:val="DefaultParagraphFont"/>
    <w:link w:val="Caption"/>
    <w:uiPriority w:val="35"/>
    <w:locked/>
    <w:rsid w:val="00FF7802"/>
    <w:rPr>
      <w:rFonts w:ascii="Times New Roman" w:hAnsi="Times New Roman" w:cs="Times New Roman"/>
      <w:b/>
      <w:bCs/>
      <w:sz w:val="24"/>
      <w:szCs w:val="18"/>
    </w:rPr>
  </w:style>
  <w:style w:type="paragraph" w:styleId="Caption">
    <w:name w:val="caption"/>
    <w:basedOn w:val="Normal"/>
    <w:next w:val="Normal"/>
    <w:link w:val="CaptionChar"/>
    <w:uiPriority w:val="35"/>
    <w:unhideWhenUsed/>
    <w:qFormat/>
    <w:rsid w:val="00FF7802"/>
    <w:pPr>
      <w:jc w:val="center"/>
    </w:pPr>
    <w:rPr>
      <w:rFonts w:cs="Times New Roman"/>
      <w:b/>
      <w:bCs/>
      <w:szCs w:val="18"/>
    </w:rPr>
  </w:style>
  <w:style w:type="character" w:customStyle="1" w:styleId="ListParagraphChar">
    <w:name w:val="List Paragraph Char"/>
    <w:link w:val="ListParagraph"/>
    <w:uiPriority w:val="34"/>
    <w:locked/>
    <w:rsid w:val="007B2EAF"/>
  </w:style>
  <w:style w:type="character" w:customStyle="1" w:styleId="NCHRPParagraphChar">
    <w:name w:val="NCHRP Paragraph Char"/>
    <w:basedOn w:val="DefaultParagraphFont"/>
    <w:link w:val="NCHRPParagraph"/>
    <w:locked/>
    <w:rsid w:val="007B2EAF"/>
    <w:rPr>
      <w:rFonts w:ascii="Times New Roman" w:hAnsi="Times New Roman" w:cs="Times New Roman"/>
      <w:color w:val="000000"/>
      <w:sz w:val="24"/>
      <w:szCs w:val="24"/>
    </w:rPr>
  </w:style>
  <w:style w:type="paragraph" w:customStyle="1" w:styleId="NCHRPParagraph">
    <w:name w:val="NCHRP Paragraph"/>
    <w:basedOn w:val="Normal"/>
    <w:link w:val="NCHRPParagraphChar"/>
    <w:qFormat/>
    <w:rsid w:val="007B2EAF"/>
    <w:pPr>
      <w:autoSpaceDE w:val="0"/>
      <w:autoSpaceDN w:val="0"/>
      <w:adjustRightInd w:val="0"/>
      <w:ind w:left="288"/>
    </w:pPr>
    <w:rPr>
      <w:rFonts w:cs="Times New Roman"/>
      <w:color w:val="000000"/>
      <w:szCs w:val="24"/>
    </w:rPr>
  </w:style>
  <w:style w:type="paragraph" w:customStyle="1" w:styleId="NCHRPHeading2">
    <w:name w:val="NCHRP Heading 2"/>
    <w:basedOn w:val="Normal"/>
    <w:qFormat/>
    <w:rsid w:val="00504DA8"/>
    <w:pPr>
      <w:keepNext/>
    </w:pPr>
    <w:rPr>
      <w:rFonts w:cs="Times New Roman"/>
      <w:b/>
      <w:bCs/>
      <w:lang w:bidi="en-US"/>
    </w:rPr>
  </w:style>
  <w:style w:type="paragraph" w:customStyle="1" w:styleId="Brandedcaptiontable">
    <w:name w:val="Branded_caption_table"/>
    <w:qFormat/>
    <w:rsid w:val="007B2EAF"/>
    <w:pPr>
      <w:keepNext/>
      <w:keepLines/>
      <w:spacing w:before="240" w:after="120" w:line="240" w:lineRule="auto"/>
      <w:jc w:val="center"/>
    </w:pPr>
    <w:rPr>
      <w:rFonts w:ascii="Arial" w:hAnsi="Arial" w:cs="Arial"/>
      <w:b/>
      <w:bCs/>
      <w:sz w:val="20"/>
      <w:szCs w:val="20"/>
    </w:rPr>
  </w:style>
  <w:style w:type="table" w:styleId="TableGrid">
    <w:name w:val="Table Grid"/>
    <w:basedOn w:val="TableNormal"/>
    <w:uiPriority w:val="59"/>
    <w:rsid w:val="007B2EAF"/>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B2EAF"/>
    <w:rPr>
      <w:rFonts w:ascii="Tahoma" w:hAnsi="Tahoma" w:cs="Tahoma"/>
      <w:sz w:val="16"/>
      <w:szCs w:val="16"/>
    </w:rPr>
  </w:style>
  <w:style w:type="character" w:customStyle="1" w:styleId="BalloonTextChar">
    <w:name w:val="Balloon Text Char"/>
    <w:basedOn w:val="DefaultParagraphFont"/>
    <w:link w:val="BalloonText"/>
    <w:uiPriority w:val="99"/>
    <w:semiHidden/>
    <w:rsid w:val="007B2EAF"/>
    <w:rPr>
      <w:rFonts w:ascii="Tahoma" w:hAnsi="Tahoma" w:cs="Tahoma"/>
      <w:sz w:val="16"/>
      <w:szCs w:val="16"/>
    </w:rPr>
  </w:style>
  <w:style w:type="character" w:customStyle="1" w:styleId="Heading1Char">
    <w:name w:val="Heading 1 Char"/>
    <w:basedOn w:val="DefaultParagraphFont"/>
    <w:link w:val="Heading1"/>
    <w:uiPriority w:val="9"/>
    <w:rsid w:val="00971D57"/>
    <w:rPr>
      <w:rFonts w:ascii="Times New Roman Bold" w:eastAsiaTheme="majorEastAsia" w:hAnsi="Times New Roman Bold" w:cstheme="majorBidi"/>
      <w:b/>
      <w:bCs/>
      <w:caps/>
      <w:sz w:val="28"/>
      <w:szCs w:val="28"/>
    </w:rPr>
  </w:style>
  <w:style w:type="paragraph" w:customStyle="1" w:styleId="NCHRPHeading3">
    <w:name w:val="NCHRP Heading 3"/>
    <w:basedOn w:val="Normal"/>
    <w:link w:val="NCHRPHeading3Char"/>
    <w:qFormat/>
    <w:rsid w:val="00E62417"/>
    <w:pPr>
      <w:spacing w:before="240" w:after="240"/>
      <w:ind w:left="144"/>
    </w:pPr>
    <w:rPr>
      <w:rFonts w:cs="Times New Roman"/>
      <w:b/>
      <w:bCs/>
      <w:i/>
      <w:lang w:bidi="en-US"/>
    </w:rPr>
  </w:style>
  <w:style w:type="paragraph" w:customStyle="1" w:styleId="NCHRPTableTitle">
    <w:name w:val="NCHRP Table Title"/>
    <w:basedOn w:val="Normal"/>
    <w:rsid w:val="00E62417"/>
    <w:pPr>
      <w:jc w:val="center"/>
    </w:pPr>
    <w:rPr>
      <w:rFonts w:eastAsia="Times New Roman" w:cs="Times New Roman"/>
      <w:b/>
      <w:bCs/>
      <w:szCs w:val="24"/>
    </w:rPr>
  </w:style>
  <w:style w:type="paragraph" w:customStyle="1" w:styleId="NCHRPSourcestatements">
    <w:name w:val="NCHRP Source statements"/>
    <w:basedOn w:val="BodyText"/>
    <w:link w:val="NCHRPSourcestatementsChar"/>
    <w:qFormat/>
    <w:rsid w:val="00E62417"/>
    <w:pPr>
      <w:jc w:val="center"/>
    </w:pPr>
    <w:rPr>
      <w:rFonts w:eastAsia="Calibri" w:cs="Times New Roman"/>
      <w:sz w:val="20"/>
      <w:szCs w:val="24"/>
    </w:rPr>
  </w:style>
  <w:style w:type="character" w:customStyle="1" w:styleId="NCHRPSourcestatementsChar">
    <w:name w:val="NCHRP Source statements Char"/>
    <w:basedOn w:val="BodyTextChar"/>
    <w:link w:val="NCHRPSourcestatements"/>
    <w:rsid w:val="00E62417"/>
    <w:rPr>
      <w:rFonts w:ascii="Times New Roman" w:eastAsia="Calibri" w:hAnsi="Times New Roman" w:cs="Times New Roman"/>
      <w:sz w:val="20"/>
      <w:szCs w:val="24"/>
    </w:rPr>
  </w:style>
  <w:style w:type="character" w:customStyle="1" w:styleId="NCHRPHeading3Char">
    <w:name w:val="NCHRP Heading 3 Char"/>
    <w:basedOn w:val="DefaultParagraphFont"/>
    <w:link w:val="NCHRPHeading3"/>
    <w:rsid w:val="00E62417"/>
    <w:rPr>
      <w:rFonts w:ascii="Times New Roman" w:hAnsi="Times New Roman" w:cs="Times New Roman"/>
      <w:b/>
      <w:bCs/>
      <w:i/>
      <w:sz w:val="24"/>
      <w:lang w:bidi="en-US"/>
    </w:rPr>
  </w:style>
  <w:style w:type="paragraph" w:styleId="BodyText">
    <w:name w:val="Body Text"/>
    <w:basedOn w:val="Normal"/>
    <w:link w:val="BodyTextChar"/>
    <w:uiPriority w:val="1"/>
    <w:unhideWhenUsed/>
    <w:qFormat/>
    <w:rsid w:val="00E62417"/>
    <w:pPr>
      <w:spacing w:after="120"/>
    </w:pPr>
  </w:style>
  <w:style w:type="character" w:customStyle="1" w:styleId="BodyTextChar">
    <w:name w:val="Body Text Char"/>
    <w:basedOn w:val="DefaultParagraphFont"/>
    <w:link w:val="BodyText"/>
    <w:uiPriority w:val="99"/>
    <w:rsid w:val="00E62417"/>
    <w:rPr>
      <w:rFonts w:ascii="Times New Roman" w:hAnsi="Times New Roman"/>
      <w:sz w:val="24"/>
    </w:rPr>
  </w:style>
  <w:style w:type="paragraph" w:customStyle="1" w:styleId="NCHRPChapterHeading">
    <w:name w:val="NCHRP Chapter Heading"/>
    <w:basedOn w:val="Normal"/>
    <w:rsid w:val="00E62417"/>
    <w:pPr>
      <w:tabs>
        <w:tab w:val="left" w:pos="360"/>
      </w:tabs>
      <w:jc w:val="center"/>
    </w:pPr>
    <w:rPr>
      <w:rFonts w:eastAsia="Times New Roman" w:cs="Times New Roman"/>
      <w:b/>
      <w:sz w:val="28"/>
      <w:szCs w:val="28"/>
    </w:rPr>
  </w:style>
  <w:style w:type="paragraph" w:customStyle="1" w:styleId="NCHRPHEADING1">
    <w:name w:val="NCHRP HEADING 1"/>
    <w:basedOn w:val="Normal"/>
    <w:rsid w:val="00E62417"/>
    <w:pPr>
      <w:keepNext/>
      <w:spacing w:before="480"/>
      <w:contextualSpacing/>
      <w:outlineLvl w:val="0"/>
    </w:pPr>
    <w:rPr>
      <w:rFonts w:ascii="Times New Roman Bold" w:eastAsiaTheme="majorEastAsia" w:hAnsi="Times New Roman Bold" w:cstheme="majorBidi"/>
      <w:b/>
      <w:bCs/>
      <w:caps/>
      <w:szCs w:val="28"/>
      <w:lang w:bidi="en-US"/>
    </w:rPr>
  </w:style>
  <w:style w:type="paragraph" w:styleId="EndnoteText">
    <w:name w:val="endnote text"/>
    <w:basedOn w:val="Normal"/>
    <w:link w:val="EndnoteTextChar"/>
    <w:uiPriority w:val="99"/>
    <w:unhideWhenUsed/>
    <w:rsid w:val="00D46E3D"/>
    <w:rPr>
      <w:sz w:val="20"/>
      <w:szCs w:val="20"/>
    </w:rPr>
  </w:style>
  <w:style w:type="character" w:customStyle="1" w:styleId="EndnoteTextChar">
    <w:name w:val="Endnote Text Char"/>
    <w:basedOn w:val="DefaultParagraphFont"/>
    <w:link w:val="EndnoteText"/>
    <w:uiPriority w:val="99"/>
    <w:rsid w:val="00D46E3D"/>
    <w:rPr>
      <w:rFonts w:ascii="Times New Roman" w:hAnsi="Times New Roman"/>
      <w:sz w:val="20"/>
      <w:szCs w:val="20"/>
    </w:rPr>
  </w:style>
  <w:style w:type="character" w:styleId="EndnoteReference">
    <w:name w:val="endnote reference"/>
    <w:basedOn w:val="DefaultParagraphFont"/>
    <w:uiPriority w:val="99"/>
    <w:unhideWhenUsed/>
    <w:qFormat/>
    <w:rsid w:val="00BA5A3B"/>
    <w:rPr>
      <w:vertAlign w:val="baseline"/>
    </w:rPr>
  </w:style>
  <w:style w:type="character" w:customStyle="1" w:styleId="locality">
    <w:name w:val="locality"/>
    <w:basedOn w:val="DefaultParagraphFont"/>
    <w:rsid w:val="00D46E3D"/>
  </w:style>
  <w:style w:type="character" w:customStyle="1" w:styleId="region">
    <w:name w:val="region"/>
    <w:basedOn w:val="DefaultParagraphFont"/>
    <w:rsid w:val="00D46E3D"/>
  </w:style>
  <w:style w:type="paragraph" w:styleId="Header">
    <w:name w:val="header"/>
    <w:basedOn w:val="Normal"/>
    <w:link w:val="HeaderChar"/>
    <w:unhideWhenUsed/>
    <w:rsid w:val="007D11E5"/>
    <w:pPr>
      <w:tabs>
        <w:tab w:val="center" w:pos="4680"/>
        <w:tab w:val="right" w:pos="9360"/>
      </w:tabs>
    </w:pPr>
  </w:style>
  <w:style w:type="character" w:customStyle="1" w:styleId="HeaderChar">
    <w:name w:val="Header Char"/>
    <w:basedOn w:val="DefaultParagraphFont"/>
    <w:link w:val="Header"/>
    <w:rsid w:val="007D11E5"/>
    <w:rPr>
      <w:rFonts w:ascii="Times New Roman" w:hAnsi="Times New Roman"/>
      <w:sz w:val="24"/>
    </w:rPr>
  </w:style>
  <w:style w:type="paragraph" w:styleId="Footer">
    <w:name w:val="footer"/>
    <w:basedOn w:val="Normal"/>
    <w:link w:val="FooterChar"/>
    <w:uiPriority w:val="99"/>
    <w:unhideWhenUsed/>
    <w:rsid w:val="007D11E5"/>
    <w:pPr>
      <w:tabs>
        <w:tab w:val="center" w:pos="4680"/>
        <w:tab w:val="right" w:pos="9360"/>
      </w:tabs>
    </w:pPr>
  </w:style>
  <w:style w:type="character" w:customStyle="1" w:styleId="FooterChar">
    <w:name w:val="Footer Char"/>
    <w:basedOn w:val="DefaultParagraphFont"/>
    <w:link w:val="Footer"/>
    <w:uiPriority w:val="99"/>
    <w:rsid w:val="007D11E5"/>
    <w:rPr>
      <w:rFonts w:ascii="Times New Roman" w:hAnsi="Times New Roman"/>
      <w:sz w:val="24"/>
    </w:rPr>
  </w:style>
  <w:style w:type="character" w:styleId="Hyperlink">
    <w:name w:val="Hyperlink"/>
    <w:basedOn w:val="DefaultParagraphFont"/>
    <w:uiPriority w:val="99"/>
    <w:unhideWhenUsed/>
    <w:rsid w:val="00BF4487"/>
    <w:rPr>
      <w:color w:val="0000FF"/>
      <w:u w:val="single"/>
    </w:rPr>
  </w:style>
  <w:style w:type="character" w:customStyle="1" w:styleId="Heading3Char">
    <w:name w:val="Heading 3 Char"/>
    <w:basedOn w:val="DefaultParagraphFont"/>
    <w:link w:val="Heading3"/>
    <w:uiPriority w:val="9"/>
    <w:rsid w:val="00DF720A"/>
    <w:rPr>
      <w:rFonts w:ascii="Times New Roman" w:eastAsiaTheme="majorEastAsia" w:hAnsi="Times New Roman" w:cstheme="majorBidi"/>
      <w:b/>
      <w:bCs/>
      <w:sz w:val="26"/>
    </w:rPr>
  </w:style>
  <w:style w:type="paragraph" w:styleId="NoSpacing">
    <w:name w:val="No Spacing"/>
    <w:link w:val="NoSpacingChar"/>
    <w:uiPriority w:val="1"/>
    <w:qFormat/>
    <w:rsid w:val="0051191F"/>
    <w:pPr>
      <w:spacing w:after="0" w:line="240" w:lineRule="auto"/>
    </w:pPr>
  </w:style>
  <w:style w:type="paragraph" w:styleId="CommentText">
    <w:name w:val="annotation text"/>
    <w:basedOn w:val="Normal"/>
    <w:link w:val="CommentTextChar"/>
    <w:uiPriority w:val="99"/>
    <w:rsid w:val="0051191F"/>
    <w:rPr>
      <w:rFonts w:eastAsia="Times New Roman" w:cs="Times New Roman"/>
      <w:sz w:val="20"/>
      <w:szCs w:val="20"/>
    </w:rPr>
  </w:style>
  <w:style w:type="character" w:customStyle="1" w:styleId="CommentTextChar">
    <w:name w:val="Comment Text Char"/>
    <w:basedOn w:val="DefaultParagraphFont"/>
    <w:link w:val="CommentText"/>
    <w:uiPriority w:val="99"/>
    <w:rsid w:val="0051191F"/>
    <w:rPr>
      <w:rFonts w:ascii="Times New Roman" w:eastAsia="Times New Roman" w:hAnsi="Times New Roman" w:cs="Times New Roman"/>
      <w:sz w:val="20"/>
      <w:szCs w:val="20"/>
    </w:rPr>
  </w:style>
  <w:style w:type="character" w:styleId="SubtleEmphasis">
    <w:name w:val="Subtle Emphasis"/>
    <w:basedOn w:val="DefaultParagraphFont"/>
    <w:uiPriority w:val="19"/>
    <w:qFormat/>
    <w:rsid w:val="00B55268"/>
    <w:rPr>
      <w:i/>
      <w:iCs/>
      <w:color w:val="808080" w:themeColor="text1" w:themeTint="7F"/>
    </w:rPr>
  </w:style>
  <w:style w:type="character" w:customStyle="1" w:styleId="apple-converted-space">
    <w:name w:val="apple-converted-space"/>
    <w:basedOn w:val="DefaultParagraphFont"/>
    <w:rsid w:val="00866155"/>
  </w:style>
  <w:style w:type="paragraph" w:styleId="NormalWeb">
    <w:name w:val="Normal (Web)"/>
    <w:basedOn w:val="Normal"/>
    <w:uiPriority w:val="99"/>
    <w:unhideWhenUsed/>
    <w:rsid w:val="00765E4D"/>
    <w:pPr>
      <w:spacing w:before="100" w:beforeAutospacing="1" w:after="100" w:afterAutospacing="1"/>
    </w:pPr>
    <w:rPr>
      <w:rFonts w:eastAsia="Times New Roman" w:cs="Times New Roman"/>
      <w:szCs w:val="24"/>
    </w:rPr>
  </w:style>
  <w:style w:type="character" w:customStyle="1" w:styleId="Heading2Char">
    <w:name w:val="Heading 2 Char"/>
    <w:basedOn w:val="DefaultParagraphFont"/>
    <w:link w:val="Heading2"/>
    <w:uiPriority w:val="9"/>
    <w:rsid w:val="00820342"/>
    <w:rPr>
      <w:rFonts w:ascii="Times New Roman" w:eastAsiaTheme="majorEastAsia" w:hAnsi="Times New Roman" w:cstheme="majorBidi"/>
      <w:b/>
      <w:bCs/>
      <w:caps/>
      <w:sz w:val="28"/>
      <w:szCs w:val="26"/>
    </w:rPr>
  </w:style>
  <w:style w:type="paragraph" w:styleId="TOC1">
    <w:name w:val="toc 1"/>
    <w:basedOn w:val="Normal"/>
    <w:next w:val="Normal"/>
    <w:autoRedefine/>
    <w:uiPriority w:val="39"/>
    <w:unhideWhenUsed/>
    <w:rsid w:val="00AB7209"/>
    <w:pPr>
      <w:tabs>
        <w:tab w:val="right" w:leader="dot" w:pos="9350"/>
      </w:tabs>
      <w:spacing w:before="120" w:after="240"/>
      <w:jc w:val="center"/>
    </w:pPr>
    <w:rPr>
      <w:b/>
    </w:rPr>
  </w:style>
  <w:style w:type="paragraph" w:styleId="TOC2">
    <w:name w:val="toc 2"/>
    <w:basedOn w:val="Normal"/>
    <w:next w:val="Normal"/>
    <w:autoRedefine/>
    <w:uiPriority w:val="39"/>
    <w:unhideWhenUsed/>
    <w:rsid w:val="00AB7209"/>
    <w:pPr>
      <w:tabs>
        <w:tab w:val="right" w:leader="dot" w:pos="9350"/>
      </w:tabs>
      <w:spacing w:before="120" w:after="120"/>
      <w:ind w:left="288"/>
    </w:pPr>
    <w:rPr>
      <w:b/>
    </w:rPr>
  </w:style>
  <w:style w:type="paragraph" w:styleId="TOC3">
    <w:name w:val="toc 3"/>
    <w:basedOn w:val="Normal"/>
    <w:next w:val="Normal"/>
    <w:autoRedefine/>
    <w:uiPriority w:val="39"/>
    <w:unhideWhenUsed/>
    <w:rsid w:val="00AB7209"/>
    <w:pPr>
      <w:ind w:left="720"/>
    </w:pPr>
  </w:style>
  <w:style w:type="paragraph" w:styleId="TOC4">
    <w:name w:val="toc 4"/>
    <w:basedOn w:val="Normal"/>
    <w:next w:val="Normal"/>
    <w:autoRedefine/>
    <w:uiPriority w:val="39"/>
    <w:unhideWhenUsed/>
    <w:rsid w:val="00812028"/>
    <w:pPr>
      <w:ind w:left="720"/>
    </w:pPr>
  </w:style>
  <w:style w:type="paragraph" w:styleId="TableofFigures">
    <w:name w:val="table of figures"/>
    <w:basedOn w:val="Normal"/>
    <w:next w:val="Normal"/>
    <w:uiPriority w:val="99"/>
    <w:unhideWhenUsed/>
    <w:rsid w:val="0093058D"/>
    <w:pPr>
      <w:ind w:left="720" w:hanging="720"/>
    </w:pPr>
  </w:style>
  <w:style w:type="character" w:customStyle="1" w:styleId="NCHRPBulletChar">
    <w:name w:val="NCHRP Bullet Char"/>
    <w:basedOn w:val="DefaultParagraphFont"/>
    <w:link w:val="NCHRPBullet"/>
    <w:locked/>
    <w:rsid w:val="00C91FE7"/>
    <w:rPr>
      <w:rFonts w:ascii="Times New Roman" w:eastAsiaTheme="majorEastAsia" w:hAnsi="Times New Roman" w:cs="Times New Roman"/>
      <w:bCs/>
      <w:sz w:val="24"/>
      <w:szCs w:val="24"/>
      <w:lang w:bidi="en-US"/>
    </w:rPr>
  </w:style>
  <w:style w:type="paragraph" w:customStyle="1" w:styleId="NCHRPBullet">
    <w:name w:val="NCHRP Bullet"/>
    <w:basedOn w:val="Normal"/>
    <w:link w:val="NCHRPBulletChar"/>
    <w:qFormat/>
    <w:rsid w:val="00C91FE7"/>
    <w:pPr>
      <w:numPr>
        <w:numId w:val="1"/>
      </w:numPr>
      <w:ind w:left="1080"/>
      <w:contextualSpacing/>
      <w:outlineLvl w:val="0"/>
    </w:pPr>
    <w:rPr>
      <w:rFonts w:eastAsiaTheme="majorEastAsia" w:cs="Times New Roman"/>
      <w:bCs/>
      <w:szCs w:val="24"/>
      <w:lang w:bidi="en-US"/>
    </w:rPr>
  </w:style>
  <w:style w:type="paragraph" w:customStyle="1" w:styleId="NCHRPFigureTitle">
    <w:name w:val="NCHRP Figure Title"/>
    <w:basedOn w:val="Caption"/>
    <w:rsid w:val="00C91FE7"/>
    <w:rPr>
      <w:rFonts w:eastAsia="Times New Roman"/>
      <w:szCs w:val="20"/>
    </w:rPr>
  </w:style>
  <w:style w:type="paragraph" w:customStyle="1" w:styleId="NCHRPSource">
    <w:name w:val="NCHRP Source"/>
    <w:basedOn w:val="Normal"/>
    <w:link w:val="NCHRPSourceChar"/>
    <w:qFormat/>
    <w:rsid w:val="00AE7F6C"/>
    <w:pPr>
      <w:spacing w:after="120"/>
      <w:jc w:val="center"/>
    </w:pPr>
    <w:rPr>
      <w:rFonts w:eastAsia="Times New Roman" w:cs="Times New Roman"/>
      <w:sz w:val="18"/>
      <w:szCs w:val="24"/>
    </w:rPr>
  </w:style>
  <w:style w:type="character" w:customStyle="1" w:styleId="NCHRPSourceChar">
    <w:name w:val="NCHRP Source Char"/>
    <w:basedOn w:val="DefaultParagraphFont"/>
    <w:link w:val="NCHRPSource"/>
    <w:rsid w:val="00AE7F6C"/>
    <w:rPr>
      <w:rFonts w:ascii="Times New Roman" w:eastAsia="Times New Roman" w:hAnsi="Times New Roman" w:cs="Times New Roman"/>
      <w:sz w:val="18"/>
      <w:szCs w:val="24"/>
    </w:rPr>
  </w:style>
  <w:style w:type="table" w:customStyle="1" w:styleId="TableGrid1">
    <w:name w:val="Table Grid1"/>
    <w:basedOn w:val="TableNormal"/>
    <w:next w:val="TableGrid"/>
    <w:uiPriority w:val="59"/>
    <w:rsid w:val="00FF4D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FF4D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unhideWhenUsed/>
    <w:rsid w:val="00DE0F55"/>
    <w:rPr>
      <w:sz w:val="16"/>
      <w:szCs w:val="16"/>
    </w:rPr>
  </w:style>
  <w:style w:type="paragraph" w:styleId="CommentSubject">
    <w:name w:val="annotation subject"/>
    <w:basedOn w:val="CommentText"/>
    <w:next w:val="CommentText"/>
    <w:link w:val="CommentSubjectChar"/>
    <w:uiPriority w:val="99"/>
    <w:semiHidden/>
    <w:unhideWhenUsed/>
    <w:rsid w:val="00DE0F55"/>
    <w:rPr>
      <w:rFonts w:eastAsiaTheme="minorHAnsi" w:cstheme="minorBidi"/>
      <w:b/>
      <w:bCs/>
    </w:rPr>
  </w:style>
  <w:style w:type="character" w:customStyle="1" w:styleId="CommentSubjectChar">
    <w:name w:val="Comment Subject Char"/>
    <w:basedOn w:val="CommentTextChar"/>
    <w:link w:val="CommentSubject"/>
    <w:uiPriority w:val="99"/>
    <w:semiHidden/>
    <w:rsid w:val="00DE0F55"/>
    <w:rPr>
      <w:rFonts w:ascii="Times New Roman" w:eastAsia="Times New Roman" w:hAnsi="Times New Roman" w:cs="Times New Roman"/>
      <w:b/>
      <w:bCs/>
      <w:sz w:val="20"/>
      <w:szCs w:val="20"/>
    </w:rPr>
  </w:style>
  <w:style w:type="paragraph" w:styleId="Revision">
    <w:name w:val="Revision"/>
    <w:hidden/>
    <w:uiPriority w:val="99"/>
    <w:semiHidden/>
    <w:rsid w:val="007228FC"/>
    <w:pPr>
      <w:spacing w:after="0" w:line="240" w:lineRule="auto"/>
    </w:pPr>
    <w:rPr>
      <w:rFonts w:ascii="Times New Roman" w:hAnsi="Times New Roman"/>
      <w:sz w:val="24"/>
    </w:rPr>
  </w:style>
  <w:style w:type="paragraph" w:styleId="TOC5">
    <w:name w:val="toc 5"/>
    <w:basedOn w:val="Normal"/>
    <w:next w:val="Normal"/>
    <w:autoRedefine/>
    <w:uiPriority w:val="39"/>
    <w:unhideWhenUsed/>
    <w:rsid w:val="00427EF8"/>
    <w:pPr>
      <w:spacing w:after="100" w:line="259"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427EF8"/>
    <w:pPr>
      <w:spacing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427EF8"/>
    <w:pPr>
      <w:spacing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427EF8"/>
    <w:pPr>
      <w:spacing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427EF8"/>
    <w:pPr>
      <w:spacing w:after="100" w:line="259" w:lineRule="auto"/>
      <w:ind w:left="1760"/>
    </w:pPr>
    <w:rPr>
      <w:rFonts w:asciiTheme="minorHAnsi" w:eastAsiaTheme="minorEastAsia" w:hAnsiTheme="minorHAnsi"/>
      <w:sz w:val="22"/>
    </w:rPr>
  </w:style>
  <w:style w:type="character" w:styleId="Emphasis">
    <w:name w:val="Emphasis"/>
    <w:basedOn w:val="DefaultParagraphFont"/>
    <w:uiPriority w:val="20"/>
    <w:qFormat/>
    <w:rsid w:val="005A1383"/>
    <w:rPr>
      <w:i/>
      <w:iCs/>
    </w:rPr>
  </w:style>
  <w:style w:type="character" w:styleId="FollowedHyperlink">
    <w:name w:val="FollowedHyperlink"/>
    <w:basedOn w:val="DefaultParagraphFont"/>
    <w:uiPriority w:val="99"/>
    <w:semiHidden/>
    <w:unhideWhenUsed/>
    <w:rsid w:val="005A1383"/>
    <w:rPr>
      <w:color w:val="800080" w:themeColor="followedHyperlink"/>
      <w:u w:val="single"/>
    </w:rPr>
  </w:style>
  <w:style w:type="paragraph" w:styleId="ListBullet2">
    <w:name w:val="List Bullet 2"/>
    <w:basedOn w:val="Normal"/>
    <w:uiPriority w:val="99"/>
    <w:semiHidden/>
    <w:unhideWhenUsed/>
    <w:rsid w:val="00C27F68"/>
    <w:pPr>
      <w:ind w:left="792" w:hanging="360"/>
      <w:contextualSpacing/>
    </w:pPr>
  </w:style>
  <w:style w:type="character" w:customStyle="1" w:styleId="A8">
    <w:name w:val="A8"/>
    <w:uiPriority w:val="99"/>
    <w:rsid w:val="00DE34C1"/>
    <w:rPr>
      <w:rFonts w:cs="AvantGarde"/>
      <w:color w:val="221E1F"/>
      <w:sz w:val="11"/>
      <w:szCs w:val="11"/>
    </w:rPr>
  </w:style>
  <w:style w:type="paragraph" w:customStyle="1" w:styleId="font5">
    <w:name w:val="font5"/>
    <w:basedOn w:val="Normal"/>
    <w:rsid w:val="00232780"/>
    <w:pPr>
      <w:spacing w:before="100" w:beforeAutospacing="1" w:after="100" w:afterAutospacing="1"/>
    </w:pPr>
    <w:rPr>
      <w:rFonts w:ascii="Tahoma" w:eastAsia="Times New Roman" w:hAnsi="Tahoma" w:cs="Tahoma"/>
      <w:color w:val="000000"/>
      <w:sz w:val="18"/>
      <w:szCs w:val="18"/>
    </w:rPr>
  </w:style>
  <w:style w:type="paragraph" w:customStyle="1" w:styleId="font6">
    <w:name w:val="font6"/>
    <w:basedOn w:val="Normal"/>
    <w:rsid w:val="00232780"/>
    <w:pPr>
      <w:spacing w:before="100" w:beforeAutospacing="1" w:after="100" w:afterAutospacing="1"/>
    </w:pPr>
    <w:rPr>
      <w:rFonts w:ascii="Tahoma" w:eastAsia="Times New Roman" w:hAnsi="Tahoma" w:cs="Tahoma"/>
      <w:b/>
      <w:bCs/>
      <w:color w:val="000000"/>
      <w:sz w:val="18"/>
      <w:szCs w:val="18"/>
    </w:rPr>
  </w:style>
  <w:style w:type="paragraph" w:customStyle="1" w:styleId="FHWAPreheading">
    <w:name w:val="FHWA Preheading"/>
    <w:next w:val="Normal"/>
    <w:qFormat/>
    <w:rsid w:val="00A74F48"/>
    <w:pPr>
      <w:spacing w:after="480" w:line="240" w:lineRule="auto"/>
      <w:jc w:val="center"/>
    </w:pPr>
    <w:rPr>
      <w:rFonts w:ascii="Times New Roman" w:eastAsia="Batang" w:hAnsi="Times New Roman" w:cs="Times New Roman"/>
      <w:b/>
      <w:caps/>
      <w:sz w:val="24"/>
      <w:szCs w:val="24"/>
    </w:rPr>
  </w:style>
  <w:style w:type="paragraph" w:customStyle="1" w:styleId="FHWABodyText">
    <w:name w:val="FHWA Body Text"/>
    <w:basedOn w:val="Normal"/>
    <w:link w:val="FHWABodyTextChar"/>
    <w:qFormat/>
    <w:rsid w:val="00A74F48"/>
    <w:pPr>
      <w:spacing w:after="240"/>
    </w:pPr>
    <w:rPr>
      <w:rFonts w:eastAsia="Times New Roman" w:cs="Times New Roman"/>
      <w:szCs w:val="24"/>
    </w:rPr>
  </w:style>
  <w:style w:type="character" w:customStyle="1" w:styleId="FHWABodyTextChar">
    <w:name w:val="FHWA Body Text Char"/>
    <w:basedOn w:val="DefaultParagraphFont"/>
    <w:link w:val="FHWABodyText"/>
    <w:rsid w:val="00A74F48"/>
    <w:rPr>
      <w:rFonts w:ascii="Times New Roman" w:eastAsia="Times New Roman" w:hAnsi="Times New Roman" w:cs="Times New Roman"/>
      <w:sz w:val="24"/>
      <w:szCs w:val="24"/>
    </w:rPr>
  </w:style>
  <w:style w:type="paragraph" w:customStyle="1" w:styleId="FHWAFigurecaption">
    <w:name w:val="FHWA Figure caption"/>
    <w:basedOn w:val="Normal"/>
    <w:autoRedefine/>
    <w:qFormat/>
    <w:rsid w:val="008247C0"/>
    <w:pPr>
      <w:keepLines/>
      <w:framePr w:hSpace="180" w:wrap="around" w:vAnchor="text" w:hAnchor="text" w:xAlign="right" w:y="1"/>
      <w:suppressOverlap/>
      <w:jc w:val="center"/>
    </w:pPr>
    <w:rPr>
      <w:rFonts w:eastAsia="Batang" w:cs="Times New Roman"/>
      <w:b/>
      <w:sz w:val="22"/>
      <w:szCs w:val="24"/>
    </w:rPr>
  </w:style>
  <w:style w:type="paragraph" w:customStyle="1" w:styleId="Default">
    <w:name w:val="Default"/>
    <w:rsid w:val="00944E1C"/>
    <w:pPr>
      <w:autoSpaceDE w:val="0"/>
      <w:autoSpaceDN w:val="0"/>
      <w:adjustRightInd w:val="0"/>
      <w:spacing w:after="0" w:line="240" w:lineRule="auto"/>
    </w:pPr>
    <w:rPr>
      <w:rFonts w:ascii="Times New Roman" w:hAnsi="Times New Roman" w:cs="Times New Roman"/>
      <w:color w:val="000000"/>
      <w:sz w:val="24"/>
      <w:szCs w:val="24"/>
    </w:rPr>
  </w:style>
  <w:style w:type="paragraph" w:styleId="FootnoteText">
    <w:name w:val="footnote text"/>
    <w:basedOn w:val="Normal"/>
    <w:link w:val="FootnoteTextChar"/>
    <w:uiPriority w:val="99"/>
    <w:semiHidden/>
    <w:unhideWhenUsed/>
    <w:rsid w:val="00AB7209"/>
    <w:rPr>
      <w:sz w:val="20"/>
      <w:szCs w:val="20"/>
    </w:rPr>
  </w:style>
  <w:style w:type="character" w:customStyle="1" w:styleId="FootnoteTextChar">
    <w:name w:val="Footnote Text Char"/>
    <w:basedOn w:val="DefaultParagraphFont"/>
    <w:link w:val="FootnoteText"/>
    <w:uiPriority w:val="99"/>
    <w:semiHidden/>
    <w:rsid w:val="00AB7209"/>
    <w:rPr>
      <w:rFonts w:ascii="Times New Roman" w:hAnsi="Times New Roman"/>
      <w:sz w:val="20"/>
      <w:szCs w:val="20"/>
    </w:rPr>
  </w:style>
  <w:style w:type="character" w:styleId="FootnoteReference">
    <w:name w:val="footnote reference"/>
    <w:basedOn w:val="DefaultParagraphFont"/>
    <w:uiPriority w:val="99"/>
    <w:semiHidden/>
    <w:unhideWhenUsed/>
    <w:rsid w:val="00AB7209"/>
    <w:rPr>
      <w:vertAlign w:val="superscript"/>
    </w:rPr>
  </w:style>
  <w:style w:type="paragraph" w:customStyle="1" w:styleId="Figure">
    <w:name w:val="Figure"/>
    <w:basedOn w:val="Normal"/>
    <w:qFormat/>
    <w:rsid w:val="00AB7209"/>
    <w:pPr>
      <w:jc w:val="center"/>
    </w:pPr>
    <w:rPr>
      <w:rFonts w:asciiTheme="minorHAnsi" w:hAnsiTheme="minorHAnsi"/>
      <w:b/>
      <w:sz w:val="22"/>
    </w:rPr>
  </w:style>
  <w:style w:type="paragraph" w:styleId="BodyTextIndent">
    <w:name w:val="Body Text Indent"/>
    <w:basedOn w:val="Normal"/>
    <w:link w:val="BodyTextIndentChar"/>
    <w:uiPriority w:val="99"/>
    <w:rsid w:val="00031A18"/>
    <w:pPr>
      <w:spacing w:after="120"/>
      <w:ind w:left="360"/>
    </w:pPr>
    <w:rPr>
      <w:rFonts w:eastAsia="Times New Roman" w:cs="Times New Roman"/>
      <w:szCs w:val="24"/>
      <w:lang w:val="x-none" w:eastAsia="x-none"/>
    </w:rPr>
  </w:style>
  <w:style w:type="character" w:customStyle="1" w:styleId="BodyTextIndentChar">
    <w:name w:val="Body Text Indent Char"/>
    <w:basedOn w:val="DefaultParagraphFont"/>
    <w:link w:val="BodyTextIndent"/>
    <w:uiPriority w:val="99"/>
    <w:rsid w:val="00031A18"/>
    <w:rPr>
      <w:rFonts w:ascii="Times New Roman" w:eastAsia="Times New Roman" w:hAnsi="Times New Roman" w:cs="Times New Roman"/>
      <w:sz w:val="24"/>
      <w:szCs w:val="24"/>
      <w:lang w:val="x-none" w:eastAsia="x-none"/>
    </w:rPr>
  </w:style>
  <w:style w:type="character" w:customStyle="1" w:styleId="NoSpacingChar">
    <w:name w:val="No Spacing Char"/>
    <w:link w:val="NoSpacing"/>
    <w:uiPriority w:val="1"/>
    <w:locked/>
    <w:rsid w:val="00A2680A"/>
  </w:style>
  <w:style w:type="character" w:customStyle="1" w:styleId="Heading4Char">
    <w:name w:val="Heading 4 Char"/>
    <w:basedOn w:val="DefaultParagraphFont"/>
    <w:link w:val="Heading4"/>
    <w:uiPriority w:val="9"/>
    <w:rsid w:val="0022477A"/>
    <w:rPr>
      <w:rFonts w:ascii="Times New Roman" w:eastAsiaTheme="majorEastAsia" w:hAnsi="Times New Roman" w:cstheme="majorBidi"/>
      <w:i/>
      <w:iCs/>
      <w:sz w:val="24"/>
    </w:rPr>
  </w:style>
  <w:style w:type="paragraph" w:customStyle="1" w:styleId="References">
    <w:name w:val="References"/>
    <w:basedOn w:val="EndnoteText"/>
    <w:link w:val="ReferencesChar"/>
    <w:qFormat/>
    <w:rsid w:val="00971D57"/>
    <w:pPr>
      <w:spacing w:line="360" w:lineRule="auto"/>
      <w:ind w:left="720" w:hanging="720"/>
    </w:pPr>
    <w:rPr>
      <w:rFonts w:cs="Times New Roman"/>
      <w:sz w:val="22"/>
      <w:szCs w:val="24"/>
    </w:rPr>
  </w:style>
  <w:style w:type="character" w:customStyle="1" w:styleId="ReferencesChar">
    <w:name w:val="References Char"/>
    <w:basedOn w:val="EndnoteTextChar"/>
    <w:link w:val="References"/>
    <w:rsid w:val="00971D57"/>
    <w:rPr>
      <w:rFonts w:ascii="Times New Roman" w:hAnsi="Times New Roman" w:cs="Times New Roman"/>
      <w:sz w:val="20"/>
      <w:szCs w:val="24"/>
    </w:rPr>
  </w:style>
  <w:style w:type="paragraph" w:styleId="TOCHeading">
    <w:name w:val="TOC Heading"/>
    <w:basedOn w:val="Heading1"/>
    <w:next w:val="Normal"/>
    <w:uiPriority w:val="39"/>
    <w:unhideWhenUsed/>
    <w:qFormat/>
    <w:rsid w:val="00B358FC"/>
    <w:pPr>
      <w:spacing w:before="240" w:line="259" w:lineRule="auto"/>
      <w:ind w:firstLine="0"/>
      <w:jc w:val="left"/>
      <w:outlineLvl w:val="9"/>
    </w:pPr>
    <w:rPr>
      <w:rFonts w:asciiTheme="majorHAnsi" w:hAnsiTheme="majorHAnsi"/>
      <w:b w:val="0"/>
      <w:bCs w:val="0"/>
      <w:caps w:val="0"/>
      <w:color w:val="365F91" w:themeColor="accent1" w:themeShade="BF"/>
      <w:sz w:val="32"/>
      <w:szCs w:val="32"/>
    </w:rPr>
  </w:style>
  <w:style w:type="paragraph" w:styleId="ListBullet">
    <w:name w:val="List Bullet"/>
    <w:basedOn w:val="Normal"/>
    <w:uiPriority w:val="99"/>
    <w:semiHidden/>
    <w:unhideWhenUsed/>
    <w:rsid w:val="00336875"/>
    <w:pPr>
      <w:numPr>
        <w:numId w:val="12"/>
      </w:numPr>
      <w:contextualSpacing/>
    </w:pPr>
  </w:style>
  <w:style w:type="paragraph" w:styleId="Bibliography">
    <w:name w:val="Bibliography"/>
    <w:basedOn w:val="Normal"/>
    <w:next w:val="Normal"/>
    <w:uiPriority w:val="37"/>
    <w:unhideWhenUsed/>
    <w:rsid w:val="00567947"/>
  </w:style>
  <w:style w:type="table" w:customStyle="1" w:styleId="TableGrid3">
    <w:name w:val="Table Grid3"/>
    <w:basedOn w:val="TableNormal"/>
    <w:next w:val="TableGrid"/>
    <w:uiPriority w:val="59"/>
    <w:rsid w:val="004641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99446">
      <w:bodyDiv w:val="1"/>
      <w:marLeft w:val="0"/>
      <w:marRight w:val="0"/>
      <w:marTop w:val="0"/>
      <w:marBottom w:val="0"/>
      <w:divBdr>
        <w:top w:val="none" w:sz="0" w:space="0" w:color="auto"/>
        <w:left w:val="none" w:sz="0" w:space="0" w:color="auto"/>
        <w:bottom w:val="none" w:sz="0" w:space="0" w:color="auto"/>
        <w:right w:val="none" w:sz="0" w:space="0" w:color="auto"/>
      </w:divBdr>
    </w:div>
    <w:div w:id="34501682">
      <w:bodyDiv w:val="1"/>
      <w:marLeft w:val="0"/>
      <w:marRight w:val="0"/>
      <w:marTop w:val="0"/>
      <w:marBottom w:val="0"/>
      <w:divBdr>
        <w:top w:val="none" w:sz="0" w:space="0" w:color="auto"/>
        <w:left w:val="none" w:sz="0" w:space="0" w:color="auto"/>
        <w:bottom w:val="none" w:sz="0" w:space="0" w:color="auto"/>
        <w:right w:val="none" w:sz="0" w:space="0" w:color="auto"/>
      </w:divBdr>
    </w:div>
    <w:div w:id="40790105">
      <w:bodyDiv w:val="1"/>
      <w:marLeft w:val="0"/>
      <w:marRight w:val="0"/>
      <w:marTop w:val="0"/>
      <w:marBottom w:val="0"/>
      <w:divBdr>
        <w:top w:val="none" w:sz="0" w:space="0" w:color="auto"/>
        <w:left w:val="none" w:sz="0" w:space="0" w:color="auto"/>
        <w:bottom w:val="none" w:sz="0" w:space="0" w:color="auto"/>
        <w:right w:val="none" w:sz="0" w:space="0" w:color="auto"/>
      </w:divBdr>
    </w:div>
    <w:div w:id="43718751">
      <w:bodyDiv w:val="1"/>
      <w:marLeft w:val="0"/>
      <w:marRight w:val="0"/>
      <w:marTop w:val="0"/>
      <w:marBottom w:val="0"/>
      <w:divBdr>
        <w:top w:val="none" w:sz="0" w:space="0" w:color="auto"/>
        <w:left w:val="none" w:sz="0" w:space="0" w:color="auto"/>
        <w:bottom w:val="none" w:sz="0" w:space="0" w:color="auto"/>
        <w:right w:val="none" w:sz="0" w:space="0" w:color="auto"/>
      </w:divBdr>
    </w:div>
    <w:div w:id="44254540">
      <w:bodyDiv w:val="1"/>
      <w:marLeft w:val="0"/>
      <w:marRight w:val="0"/>
      <w:marTop w:val="0"/>
      <w:marBottom w:val="0"/>
      <w:divBdr>
        <w:top w:val="none" w:sz="0" w:space="0" w:color="auto"/>
        <w:left w:val="none" w:sz="0" w:space="0" w:color="auto"/>
        <w:bottom w:val="none" w:sz="0" w:space="0" w:color="auto"/>
        <w:right w:val="none" w:sz="0" w:space="0" w:color="auto"/>
      </w:divBdr>
    </w:div>
    <w:div w:id="90661793">
      <w:bodyDiv w:val="1"/>
      <w:marLeft w:val="0"/>
      <w:marRight w:val="0"/>
      <w:marTop w:val="0"/>
      <w:marBottom w:val="0"/>
      <w:divBdr>
        <w:top w:val="none" w:sz="0" w:space="0" w:color="auto"/>
        <w:left w:val="none" w:sz="0" w:space="0" w:color="auto"/>
        <w:bottom w:val="none" w:sz="0" w:space="0" w:color="auto"/>
        <w:right w:val="none" w:sz="0" w:space="0" w:color="auto"/>
      </w:divBdr>
      <w:divsChild>
        <w:div w:id="995644507">
          <w:marLeft w:val="547"/>
          <w:marRight w:val="0"/>
          <w:marTop w:val="96"/>
          <w:marBottom w:val="120"/>
          <w:divBdr>
            <w:top w:val="none" w:sz="0" w:space="0" w:color="auto"/>
            <w:left w:val="none" w:sz="0" w:space="0" w:color="auto"/>
            <w:bottom w:val="none" w:sz="0" w:space="0" w:color="auto"/>
            <w:right w:val="none" w:sz="0" w:space="0" w:color="auto"/>
          </w:divBdr>
        </w:div>
        <w:div w:id="280234385">
          <w:marLeft w:val="547"/>
          <w:marRight w:val="0"/>
          <w:marTop w:val="96"/>
          <w:marBottom w:val="120"/>
          <w:divBdr>
            <w:top w:val="none" w:sz="0" w:space="0" w:color="auto"/>
            <w:left w:val="none" w:sz="0" w:space="0" w:color="auto"/>
            <w:bottom w:val="none" w:sz="0" w:space="0" w:color="auto"/>
            <w:right w:val="none" w:sz="0" w:space="0" w:color="auto"/>
          </w:divBdr>
        </w:div>
      </w:divsChild>
    </w:div>
    <w:div w:id="132598582">
      <w:bodyDiv w:val="1"/>
      <w:marLeft w:val="0"/>
      <w:marRight w:val="0"/>
      <w:marTop w:val="0"/>
      <w:marBottom w:val="0"/>
      <w:divBdr>
        <w:top w:val="none" w:sz="0" w:space="0" w:color="auto"/>
        <w:left w:val="none" w:sz="0" w:space="0" w:color="auto"/>
        <w:bottom w:val="none" w:sz="0" w:space="0" w:color="auto"/>
        <w:right w:val="none" w:sz="0" w:space="0" w:color="auto"/>
      </w:divBdr>
    </w:div>
    <w:div w:id="137112000">
      <w:bodyDiv w:val="1"/>
      <w:marLeft w:val="0"/>
      <w:marRight w:val="0"/>
      <w:marTop w:val="0"/>
      <w:marBottom w:val="0"/>
      <w:divBdr>
        <w:top w:val="none" w:sz="0" w:space="0" w:color="auto"/>
        <w:left w:val="none" w:sz="0" w:space="0" w:color="auto"/>
        <w:bottom w:val="none" w:sz="0" w:space="0" w:color="auto"/>
        <w:right w:val="none" w:sz="0" w:space="0" w:color="auto"/>
      </w:divBdr>
    </w:div>
    <w:div w:id="170726480">
      <w:bodyDiv w:val="1"/>
      <w:marLeft w:val="0"/>
      <w:marRight w:val="0"/>
      <w:marTop w:val="0"/>
      <w:marBottom w:val="0"/>
      <w:divBdr>
        <w:top w:val="none" w:sz="0" w:space="0" w:color="auto"/>
        <w:left w:val="none" w:sz="0" w:space="0" w:color="auto"/>
        <w:bottom w:val="none" w:sz="0" w:space="0" w:color="auto"/>
        <w:right w:val="none" w:sz="0" w:space="0" w:color="auto"/>
      </w:divBdr>
    </w:div>
    <w:div w:id="202063522">
      <w:bodyDiv w:val="1"/>
      <w:marLeft w:val="0"/>
      <w:marRight w:val="0"/>
      <w:marTop w:val="0"/>
      <w:marBottom w:val="0"/>
      <w:divBdr>
        <w:top w:val="none" w:sz="0" w:space="0" w:color="auto"/>
        <w:left w:val="none" w:sz="0" w:space="0" w:color="auto"/>
        <w:bottom w:val="none" w:sz="0" w:space="0" w:color="auto"/>
        <w:right w:val="none" w:sz="0" w:space="0" w:color="auto"/>
      </w:divBdr>
    </w:div>
    <w:div w:id="221141017">
      <w:bodyDiv w:val="1"/>
      <w:marLeft w:val="0"/>
      <w:marRight w:val="0"/>
      <w:marTop w:val="0"/>
      <w:marBottom w:val="0"/>
      <w:divBdr>
        <w:top w:val="none" w:sz="0" w:space="0" w:color="auto"/>
        <w:left w:val="none" w:sz="0" w:space="0" w:color="auto"/>
        <w:bottom w:val="none" w:sz="0" w:space="0" w:color="auto"/>
        <w:right w:val="none" w:sz="0" w:space="0" w:color="auto"/>
      </w:divBdr>
    </w:div>
    <w:div w:id="226457330">
      <w:bodyDiv w:val="1"/>
      <w:marLeft w:val="0"/>
      <w:marRight w:val="0"/>
      <w:marTop w:val="0"/>
      <w:marBottom w:val="0"/>
      <w:divBdr>
        <w:top w:val="none" w:sz="0" w:space="0" w:color="auto"/>
        <w:left w:val="none" w:sz="0" w:space="0" w:color="auto"/>
        <w:bottom w:val="none" w:sz="0" w:space="0" w:color="auto"/>
        <w:right w:val="none" w:sz="0" w:space="0" w:color="auto"/>
      </w:divBdr>
    </w:div>
    <w:div w:id="279994993">
      <w:bodyDiv w:val="1"/>
      <w:marLeft w:val="0"/>
      <w:marRight w:val="0"/>
      <w:marTop w:val="0"/>
      <w:marBottom w:val="0"/>
      <w:divBdr>
        <w:top w:val="none" w:sz="0" w:space="0" w:color="auto"/>
        <w:left w:val="none" w:sz="0" w:space="0" w:color="auto"/>
        <w:bottom w:val="none" w:sz="0" w:space="0" w:color="auto"/>
        <w:right w:val="none" w:sz="0" w:space="0" w:color="auto"/>
      </w:divBdr>
    </w:div>
    <w:div w:id="310017126">
      <w:bodyDiv w:val="1"/>
      <w:marLeft w:val="0"/>
      <w:marRight w:val="0"/>
      <w:marTop w:val="0"/>
      <w:marBottom w:val="0"/>
      <w:divBdr>
        <w:top w:val="none" w:sz="0" w:space="0" w:color="auto"/>
        <w:left w:val="none" w:sz="0" w:space="0" w:color="auto"/>
        <w:bottom w:val="none" w:sz="0" w:space="0" w:color="auto"/>
        <w:right w:val="none" w:sz="0" w:space="0" w:color="auto"/>
      </w:divBdr>
    </w:div>
    <w:div w:id="379138601">
      <w:bodyDiv w:val="1"/>
      <w:marLeft w:val="0"/>
      <w:marRight w:val="0"/>
      <w:marTop w:val="0"/>
      <w:marBottom w:val="0"/>
      <w:divBdr>
        <w:top w:val="none" w:sz="0" w:space="0" w:color="auto"/>
        <w:left w:val="none" w:sz="0" w:space="0" w:color="auto"/>
        <w:bottom w:val="none" w:sz="0" w:space="0" w:color="auto"/>
        <w:right w:val="none" w:sz="0" w:space="0" w:color="auto"/>
      </w:divBdr>
    </w:div>
    <w:div w:id="409889062">
      <w:bodyDiv w:val="1"/>
      <w:marLeft w:val="0"/>
      <w:marRight w:val="0"/>
      <w:marTop w:val="0"/>
      <w:marBottom w:val="0"/>
      <w:divBdr>
        <w:top w:val="none" w:sz="0" w:space="0" w:color="auto"/>
        <w:left w:val="none" w:sz="0" w:space="0" w:color="auto"/>
        <w:bottom w:val="none" w:sz="0" w:space="0" w:color="auto"/>
        <w:right w:val="none" w:sz="0" w:space="0" w:color="auto"/>
      </w:divBdr>
    </w:div>
    <w:div w:id="426389792">
      <w:bodyDiv w:val="1"/>
      <w:marLeft w:val="0"/>
      <w:marRight w:val="0"/>
      <w:marTop w:val="0"/>
      <w:marBottom w:val="0"/>
      <w:divBdr>
        <w:top w:val="none" w:sz="0" w:space="0" w:color="auto"/>
        <w:left w:val="none" w:sz="0" w:space="0" w:color="auto"/>
        <w:bottom w:val="none" w:sz="0" w:space="0" w:color="auto"/>
        <w:right w:val="none" w:sz="0" w:space="0" w:color="auto"/>
      </w:divBdr>
    </w:div>
    <w:div w:id="563879060">
      <w:bodyDiv w:val="1"/>
      <w:marLeft w:val="0"/>
      <w:marRight w:val="0"/>
      <w:marTop w:val="0"/>
      <w:marBottom w:val="0"/>
      <w:divBdr>
        <w:top w:val="none" w:sz="0" w:space="0" w:color="auto"/>
        <w:left w:val="none" w:sz="0" w:space="0" w:color="auto"/>
        <w:bottom w:val="none" w:sz="0" w:space="0" w:color="auto"/>
        <w:right w:val="none" w:sz="0" w:space="0" w:color="auto"/>
      </w:divBdr>
    </w:div>
    <w:div w:id="615605832">
      <w:bodyDiv w:val="1"/>
      <w:marLeft w:val="0"/>
      <w:marRight w:val="0"/>
      <w:marTop w:val="0"/>
      <w:marBottom w:val="0"/>
      <w:divBdr>
        <w:top w:val="none" w:sz="0" w:space="0" w:color="auto"/>
        <w:left w:val="none" w:sz="0" w:space="0" w:color="auto"/>
        <w:bottom w:val="none" w:sz="0" w:space="0" w:color="auto"/>
        <w:right w:val="none" w:sz="0" w:space="0" w:color="auto"/>
      </w:divBdr>
    </w:div>
    <w:div w:id="621420418">
      <w:bodyDiv w:val="1"/>
      <w:marLeft w:val="0"/>
      <w:marRight w:val="0"/>
      <w:marTop w:val="0"/>
      <w:marBottom w:val="0"/>
      <w:divBdr>
        <w:top w:val="none" w:sz="0" w:space="0" w:color="auto"/>
        <w:left w:val="none" w:sz="0" w:space="0" w:color="auto"/>
        <w:bottom w:val="none" w:sz="0" w:space="0" w:color="auto"/>
        <w:right w:val="none" w:sz="0" w:space="0" w:color="auto"/>
      </w:divBdr>
    </w:div>
    <w:div w:id="774792138">
      <w:bodyDiv w:val="1"/>
      <w:marLeft w:val="0"/>
      <w:marRight w:val="0"/>
      <w:marTop w:val="0"/>
      <w:marBottom w:val="0"/>
      <w:divBdr>
        <w:top w:val="none" w:sz="0" w:space="0" w:color="auto"/>
        <w:left w:val="none" w:sz="0" w:space="0" w:color="auto"/>
        <w:bottom w:val="none" w:sz="0" w:space="0" w:color="auto"/>
        <w:right w:val="none" w:sz="0" w:space="0" w:color="auto"/>
      </w:divBdr>
    </w:div>
    <w:div w:id="774980705">
      <w:bodyDiv w:val="1"/>
      <w:marLeft w:val="0"/>
      <w:marRight w:val="0"/>
      <w:marTop w:val="0"/>
      <w:marBottom w:val="0"/>
      <w:divBdr>
        <w:top w:val="none" w:sz="0" w:space="0" w:color="auto"/>
        <w:left w:val="none" w:sz="0" w:space="0" w:color="auto"/>
        <w:bottom w:val="none" w:sz="0" w:space="0" w:color="auto"/>
        <w:right w:val="none" w:sz="0" w:space="0" w:color="auto"/>
      </w:divBdr>
    </w:div>
    <w:div w:id="815802023">
      <w:bodyDiv w:val="1"/>
      <w:marLeft w:val="0"/>
      <w:marRight w:val="0"/>
      <w:marTop w:val="0"/>
      <w:marBottom w:val="0"/>
      <w:divBdr>
        <w:top w:val="none" w:sz="0" w:space="0" w:color="auto"/>
        <w:left w:val="none" w:sz="0" w:space="0" w:color="auto"/>
        <w:bottom w:val="none" w:sz="0" w:space="0" w:color="auto"/>
        <w:right w:val="none" w:sz="0" w:space="0" w:color="auto"/>
      </w:divBdr>
      <w:divsChild>
        <w:div w:id="1812747324">
          <w:marLeft w:val="0"/>
          <w:marRight w:val="0"/>
          <w:marTop w:val="0"/>
          <w:marBottom w:val="240"/>
          <w:divBdr>
            <w:top w:val="none" w:sz="0" w:space="0" w:color="auto"/>
            <w:left w:val="none" w:sz="0" w:space="0" w:color="auto"/>
            <w:bottom w:val="none" w:sz="0" w:space="0" w:color="auto"/>
            <w:right w:val="none" w:sz="0" w:space="0" w:color="auto"/>
          </w:divBdr>
        </w:div>
        <w:div w:id="816802607">
          <w:marLeft w:val="0"/>
          <w:marRight w:val="0"/>
          <w:marTop w:val="0"/>
          <w:marBottom w:val="240"/>
          <w:divBdr>
            <w:top w:val="none" w:sz="0" w:space="0" w:color="auto"/>
            <w:left w:val="none" w:sz="0" w:space="0" w:color="auto"/>
            <w:bottom w:val="none" w:sz="0" w:space="0" w:color="auto"/>
            <w:right w:val="none" w:sz="0" w:space="0" w:color="auto"/>
          </w:divBdr>
        </w:div>
        <w:div w:id="262226021">
          <w:marLeft w:val="0"/>
          <w:marRight w:val="0"/>
          <w:marTop w:val="0"/>
          <w:marBottom w:val="240"/>
          <w:divBdr>
            <w:top w:val="none" w:sz="0" w:space="0" w:color="auto"/>
            <w:left w:val="none" w:sz="0" w:space="0" w:color="auto"/>
            <w:bottom w:val="none" w:sz="0" w:space="0" w:color="auto"/>
            <w:right w:val="none" w:sz="0" w:space="0" w:color="auto"/>
          </w:divBdr>
        </w:div>
        <w:div w:id="192770322">
          <w:marLeft w:val="0"/>
          <w:marRight w:val="0"/>
          <w:marTop w:val="0"/>
          <w:marBottom w:val="240"/>
          <w:divBdr>
            <w:top w:val="none" w:sz="0" w:space="0" w:color="auto"/>
            <w:left w:val="none" w:sz="0" w:space="0" w:color="auto"/>
            <w:bottom w:val="none" w:sz="0" w:space="0" w:color="auto"/>
            <w:right w:val="none" w:sz="0" w:space="0" w:color="auto"/>
          </w:divBdr>
        </w:div>
        <w:div w:id="1821074417">
          <w:marLeft w:val="0"/>
          <w:marRight w:val="0"/>
          <w:marTop w:val="0"/>
          <w:marBottom w:val="240"/>
          <w:divBdr>
            <w:top w:val="none" w:sz="0" w:space="0" w:color="auto"/>
            <w:left w:val="none" w:sz="0" w:space="0" w:color="auto"/>
            <w:bottom w:val="none" w:sz="0" w:space="0" w:color="auto"/>
            <w:right w:val="none" w:sz="0" w:space="0" w:color="auto"/>
          </w:divBdr>
        </w:div>
      </w:divsChild>
    </w:div>
    <w:div w:id="834608129">
      <w:bodyDiv w:val="1"/>
      <w:marLeft w:val="0"/>
      <w:marRight w:val="0"/>
      <w:marTop w:val="0"/>
      <w:marBottom w:val="0"/>
      <w:divBdr>
        <w:top w:val="none" w:sz="0" w:space="0" w:color="auto"/>
        <w:left w:val="none" w:sz="0" w:space="0" w:color="auto"/>
        <w:bottom w:val="none" w:sz="0" w:space="0" w:color="auto"/>
        <w:right w:val="none" w:sz="0" w:space="0" w:color="auto"/>
      </w:divBdr>
    </w:div>
    <w:div w:id="901141730">
      <w:bodyDiv w:val="1"/>
      <w:marLeft w:val="0"/>
      <w:marRight w:val="0"/>
      <w:marTop w:val="0"/>
      <w:marBottom w:val="0"/>
      <w:divBdr>
        <w:top w:val="none" w:sz="0" w:space="0" w:color="auto"/>
        <w:left w:val="none" w:sz="0" w:space="0" w:color="auto"/>
        <w:bottom w:val="none" w:sz="0" w:space="0" w:color="auto"/>
        <w:right w:val="none" w:sz="0" w:space="0" w:color="auto"/>
      </w:divBdr>
    </w:div>
    <w:div w:id="954753926">
      <w:bodyDiv w:val="1"/>
      <w:marLeft w:val="0"/>
      <w:marRight w:val="0"/>
      <w:marTop w:val="0"/>
      <w:marBottom w:val="0"/>
      <w:divBdr>
        <w:top w:val="none" w:sz="0" w:space="0" w:color="auto"/>
        <w:left w:val="none" w:sz="0" w:space="0" w:color="auto"/>
        <w:bottom w:val="none" w:sz="0" w:space="0" w:color="auto"/>
        <w:right w:val="none" w:sz="0" w:space="0" w:color="auto"/>
      </w:divBdr>
    </w:div>
    <w:div w:id="1025525604">
      <w:bodyDiv w:val="1"/>
      <w:marLeft w:val="0"/>
      <w:marRight w:val="0"/>
      <w:marTop w:val="0"/>
      <w:marBottom w:val="0"/>
      <w:divBdr>
        <w:top w:val="none" w:sz="0" w:space="0" w:color="auto"/>
        <w:left w:val="none" w:sz="0" w:space="0" w:color="auto"/>
        <w:bottom w:val="none" w:sz="0" w:space="0" w:color="auto"/>
        <w:right w:val="none" w:sz="0" w:space="0" w:color="auto"/>
      </w:divBdr>
    </w:div>
    <w:div w:id="1096942694">
      <w:bodyDiv w:val="1"/>
      <w:marLeft w:val="0"/>
      <w:marRight w:val="0"/>
      <w:marTop w:val="0"/>
      <w:marBottom w:val="0"/>
      <w:divBdr>
        <w:top w:val="none" w:sz="0" w:space="0" w:color="auto"/>
        <w:left w:val="none" w:sz="0" w:space="0" w:color="auto"/>
        <w:bottom w:val="none" w:sz="0" w:space="0" w:color="auto"/>
        <w:right w:val="none" w:sz="0" w:space="0" w:color="auto"/>
      </w:divBdr>
    </w:div>
    <w:div w:id="1124695224">
      <w:bodyDiv w:val="1"/>
      <w:marLeft w:val="0"/>
      <w:marRight w:val="0"/>
      <w:marTop w:val="0"/>
      <w:marBottom w:val="0"/>
      <w:divBdr>
        <w:top w:val="none" w:sz="0" w:space="0" w:color="auto"/>
        <w:left w:val="none" w:sz="0" w:space="0" w:color="auto"/>
        <w:bottom w:val="none" w:sz="0" w:space="0" w:color="auto"/>
        <w:right w:val="none" w:sz="0" w:space="0" w:color="auto"/>
      </w:divBdr>
    </w:div>
    <w:div w:id="1148864421">
      <w:bodyDiv w:val="1"/>
      <w:marLeft w:val="0"/>
      <w:marRight w:val="0"/>
      <w:marTop w:val="0"/>
      <w:marBottom w:val="0"/>
      <w:divBdr>
        <w:top w:val="none" w:sz="0" w:space="0" w:color="auto"/>
        <w:left w:val="none" w:sz="0" w:space="0" w:color="auto"/>
        <w:bottom w:val="none" w:sz="0" w:space="0" w:color="auto"/>
        <w:right w:val="none" w:sz="0" w:space="0" w:color="auto"/>
      </w:divBdr>
      <w:divsChild>
        <w:div w:id="881209847">
          <w:marLeft w:val="547"/>
          <w:marRight w:val="0"/>
          <w:marTop w:val="96"/>
          <w:marBottom w:val="120"/>
          <w:divBdr>
            <w:top w:val="none" w:sz="0" w:space="0" w:color="auto"/>
            <w:left w:val="none" w:sz="0" w:space="0" w:color="auto"/>
            <w:bottom w:val="none" w:sz="0" w:space="0" w:color="auto"/>
            <w:right w:val="none" w:sz="0" w:space="0" w:color="auto"/>
          </w:divBdr>
        </w:div>
        <w:div w:id="1056393870">
          <w:marLeft w:val="1267"/>
          <w:marRight w:val="0"/>
          <w:marTop w:val="96"/>
          <w:marBottom w:val="0"/>
          <w:divBdr>
            <w:top w:val="none" w:sz="0" w:space="0" w:color="auto"/>
            <w:left w:val="none" w:sz="0" w:space="0" w:color="auto"/>
            <w:bottom w:val="none" w:sz="0" w:space="0" w:color="auto"/>
            <w:right w:val="none" w:sz="0" w:space="0" w:color="auto"/>
          </w:divBdr>
        </w:div>
        <w:div w:id="1956131103">
          <w:marLeft w:val="1267"/>
          <w:marRight w:val="0"/>
          <w:marTop w:val="96"/>
          <w:marBottom w:val="0"/>
          <w:divBdr>
            <w:top w:val="none" w:sz="0" w:space="0" w:color="auto"/>
            <w:left w:val="none" w:sz="0" w:space="0" w:color="auto"/>
            <w:bottom w:val="none" w:sz="0" w:space="0" w:color="auto"/>
            <w:right w:val="none" w:sz="0" w:space="0" w:color="auto"/>
          </w:divBdr>
        </w:div>
        <w:div w:id="2136673525">
          <w:marLeft w:val="1267"/>
          <w:marRight w:val="0"/>
          <w:marTop w:val="96"/>
          <w:marBottom w:val="0"/>
          <w:divBdr>
            <w:top w:val="none" w:sz="0" w:space="0" w:color="auto"/>
            <w:left w:val="none" w:sz="0" w:space="0" w:color="auto"/>
            <w:bottom w:val="none" w:sz="0" w:space="0" w:color="auto"/>
            <w:right w:val="none" w:sz="0" w:space="0" w:color="auto"/>
          </w:divBdr>
        </w:div>
        <w:div w:id="1171792144">
          <w:marLeft w:val="1267"/>
          <w:marRight w:val="0"/>
          <w:marTop w:val="96"/>
          <w:marBottom w:val="0"/>
          <w:divBdr>
            <w:top w:val="none" w:sz="0" w:space="0" w:color="auto"/>
            <w:left w:val="none" w:sz="0" w:space="0" w:color="auto"/>
            <w:bottom w:val="none" w:sz="0" w:space="0" w:color="auto"/>
            <w:right w:val="none" w:sz="0" w:space="0" w:color="auto"/>
          </w:divBdr>
        </w:div>
        <w:div w:id="1181312343">
          <w:marLeft w:val="1267"/>
          <w:marRight w:val="0"/>
          <w:marTop w:val="96"/>
          <w:marBottom w:val="0"/>
          <w:divBdr>
            <w:top w:val="none" w:sz="0" w:space="0" w:color="auto"/>
            <w:left w:val="none" w:sz="0" w:space="0" w:color="auto"/>
            <w:bottom w:val="none" w:sz="0" w:space="0" w:color="auto"/>
            <w:right w:val="none" w:sz="0" w:space="0" w:color="auto"/>
          </w:divBdr>
        </w:div>
        <w:div w:id="268856008">
          <w:marLeft w:val="1267"/>
          <w:marRight w:val="0"/>
          <w:marTop w:val="96"/>
          <w:marBottom w:val="0"/>
          <w:divBdr>
            <w:top w:val="none" w:sz="0" w:space="0" w:color="auto"/>
            <w:left w:val="none" w:sz="0" w:space="0" w:color="auto"/>
            <w:bottom w:val="none" w:sz="0" w:space="0" w:color="auto"/>
            <w:right w:val="none" w:sz="0" w:space="0" w:color="auto"/>
          </w:divBdr>
        </w:div>
        <w:div w:id="1978224118">
          <w:marLeft w:val="1267"/>
          <w:marRight w:val="0"/>
          <w:marTop w:val="96"/>
          <w:marBottom w:val="0"/>
          <w:divBdr>
            <w:top w:val="none" w:sz="0" w:space="0" w:color="auto"/>
            <w:left w:val="none" w:sz="0" w:space="0" w:color="auto"/>
            <w:bottom w:val="none" w:sz="0" w:space="0" w:color="auto"/>
            <w:right w:val="none" w:sz="0" w:space="0" w:color="auto"/>
          </w:divBdr>
        </w:div>
        <w:div w:id="2137796419">
          <w:marLeft w:val="1267"/>
          <w:marRight w:val="0"/>
          <w:marTop w:val="96"/>
          <w:marBottom w:val="0"/>
          <w:divBdr>
            <w:top w:val="none" w:sz="0" w:space="0" w:color="auto"/>
            <w:left w:val="none" w:sz="0" w:space="0" w:color="auto"/>
            <w:bottom w:val="none" w:sz="0" w:space="0" w:color="auto"/>
            <w:right w:val="none" w:sz="0" w:space="0" w:color="auto"/>
          </w:divBdr>
        </w:div>
      </w:divsChild>
    </w:div>
    <w:div w:id="1201284333">
      <w:bodyDiv w:val="1"/>
      <w:marLeft w:val="0"/>
      <w:marRight w:val="0"/>
      <w:marTop w:val="0"/>
      <w:marBottom w:val="0"/>
      <w:divBdr>
        <w:top w:val="none" w:sz="0" w:space="0" w:color="auto"/>
        <w:left w:val="none" w:sz="0" w:space="0" w:color="auto"/>
        <w:bottom w:val="none" w:sz="0" w:space="0" w:color="auto"/>
        <w:right w:val="none" w:sz="0" w:space="0" w:color="auto"/>
      </w:divBdr>
      <w:divsChild>
        <w:div w:id="2083288191">
          <w:marLeft w:val="547"/>
          <w:marRight w:val="0"/>
          <w:marTop w:val="96"/>
          <w:marBottom w:val="120"/>
          <w:divBdr>
            <w:top w:val="none" w:sz="0" w:space="0" w:color="auto"/>
            <w:left w:val="none" w:sz="0" w:space="0" w:color="auto"/>
            <w:bottom w:val="none" w:sz="0" w:space="0" w:color="auto"/>
            <w:right w:val="none" w:sz="0" w:space="0" w:color="auto"/>
          </w:divBdr>
        </w:div>
        <w:div w:id="809636300">
          <w:marLeft w:val="1267"/>
          <w:marRight w:val="0"/>
          <w:marTop w:val="96"/>
          <w:marBottom w:val="0"/>
          <w:divBdr>
            <w:top w:val="none" w:sz="0" w:space="0" w:color="auto"/>
            <w:left w:val="none" w:sz="0" w:space="0" w:color="auto"/>
            <w:bottom w:val="none" w:sz="0" w:space="0" w:color="auto"/>
            <w:right w:val="none" w:sz="0" w:space="0" w:color="auto"/>
          </w:divBdr>
        </w:div>
        <w:div w:id="1783256689">
          <w:marLeft w:val="1267"/>
          <w:marRight w:val="0"/>
          <w:marTop w:val="96"/>
          <w:marBottom w:val="0"/>
          <w:divBdr>
            <w:top w:val="none" w:sz="0" w:space="0" w:color="auto"/>
            <w:left w:val="none" w:sz="0" w:space="0" w:color="auto"/>
            <w:bottom w:val="none" w:sz="0" w:space="0" w:color="auto"/>
            <w:right w:val="none" w:sz="0" w:space="0" w:color="auto"/>
          </w:divBdr>
        </w:div>
        <w:div w:id="1967153552">
          <w:marLeft w:val="1267"/>
          <w:marRight w:val="0"/>
          <w:marTop w:val="96"/>
          <w:marBottom w:val="0"/>
          <w:divBdr>
            <w:top w:val="none" w:sz="0" w:space="0" w:color="auto"/>
            <w:left w:val="none" w:sz="0" w:space="0" w:color="auto"/>
            <w:bottom w:val="none" w:sz="0" w:space="0" w:color="auto"/>
            <w:right w:val="none" w:sz="0" w:space="0" w:color="auto"/>
          </w:divBdr>
        </w:div>
        <w:div w:id="332219307">
          <w:marLeft w:val="1267"/>
          <w:marRight w:val="0"/>
          <w:marTop w:val="96"/>
          <w:marBottom w:val="0"/>
          <w:divBdr>
            <w:top w:val="none" w:sz="0" w:space="0" w:color="auto"/>
            <w:left w:val="none" w:sz="0" w:space="0" w:color="auto"/>
            <w:bottom w:val="none" w:sz="0" w:space="0" w:color="auto"/>
            <w:right w:val="none" w:sz="0" w:space="0" w:color="auto"/>
          </w:divBdr>
        </w:div>
        <w:div w:id="1574659157">
          <w:marLeft w:val="1267"/>
          <w:marRight w:val="0"/>
          <w:marTop w:val="96"/>
          <w:marBottom w:val="0"/>
          <w:divBdr>
            <w:top w:val="none" w:sz="0" w:space="0" w:color="auto"/>
            <w:left w:val="none" w:sz="0" w:space="0" w:color="auto"/>
            <w:bottom w:val="none" w:sz="0" w:space="0" w:color="auto"/>
            <w:right w:val="none" w:sz="0" w:space="0" w:color="auto"/>
          </w:divBdr>
        </w:div>
        <w:div w:id="1112045222">
          <w:marLeft w:val="1267"/>
          <w:marRight w:val="0"/>
          <w:marTop w:val="96"/>
          <w:marBottom w:val="0"/>
          <w:divBdr>
            <w:top w:val="none" w:sz="0" w:space="0" w:color="auto"/>
            <w:left w:val="none" w:sz="0" w:space="0" w:color="auto"/>
            <w:bottom w:val="none" w:sz="0" w:space="0" w:color="auto"/>
            <w:right w:val="none" w:sz="0" w:space="0" w:color="auto"/>
          </w:divBdr>
        </w:div>
        <w:div w:id="1912232628">
          <w:marLeft w:val="1267"/>
          <w:marRight w:val="0"/>
          <w:marTop w:val="96"/>
          <w:marBottom w:val="0"/>
          <w:divBdr>
            <w:top w:val="none" w:sz="0" w:space="0" w:color="auto"/>
            <w:left w:val="none" w:sz="0" w:space="0" w:color="auto"/>
            <w:bottom w:val="none" w:sz="0" w:space="0" w:color="auto"/>
            <w:right w:val="none" w:sz="0" w:space="0" w:color="auto"/>
          </w:divBdr>
        </w:div>
        <w:div w:id="1814567216">
          <w:marLeft w:val="1267"/>
          <w:marRight w:val="0"/>
          <w:marTop w:val="96"/>
          <w:marBottom w:val="0"/>
          <w:divBdr>
            <w:top w:val="none" w:sz="0" w:space="0" w:color="auto"/>
            <w:left w:val="none" w:sz="0" w:space="0" w:color="auto"/>
            <w:bottom w:val="none" w:sz="0" w:space="0" w:color="auto"/>
            <w:right w:val="none" w:sz="0" w:space="0" w:color="auto"/>
          </w:divBdr>
        </w:div>
        <w:div w:id="837967190">
          <w:marLeft w:val="1267"/>
          <w:marRight w:val="0"/>
          <w:marTop w:val="96"/>
          <w:marBottom w:val="0"/>
          <w:divBdr>
            <w:top w:val="none" w:sz="0" w:space="0" w:color="auto"/>
            <w:left w:val="none" w:sz="0" w:space="0" w:color="auto"/>
            <w:bottom w:val="none" w:sz="0" w:space="0" w:color="auto"/>
            <w:right w:val="none" w:sz="0" w:space="0" w:color="auto"/>
          </w:divBdr>
        </w:div>
      </w:divsChild>
    </w:div>
    <w:div w:id="1294826784">
      <w:bodyDiv w:val="1"/>
      <w:marLeft w:val="0"/>
      <w:marRight w:val="0"/>
      <w:marTop w:val="0"/>
      <w:marBottom w:val="0"/>
      <w:divBdr>
        <w:top w:val="none" w:sz="0" w:space="0" w:color="auto"/>
        <w:left w:val="none" w:sz="0" w:space="0" w:color="auto"/>
        <w:bottom w:val="none" w:sz="0" w:space="0" w:color="auto"/>
        <w:right w:val="none" w:sz="0" w:space="0" w:color="auto"/>
      </w:divBdr>
      <w:divsChild>
        <w:div w:id="773746739">
          <w:marLeft w:val="547"/>
          <w:marRight w:val="0"/>
          <w:marTop w:val="96"/>
          <w:marBottom w:val="120"/>
          <w:divBdr>
            <w:top w:val="none" w:sz="0" w:space="0" w:color="auto"/>
            <w:left w:val="none" w:sz="0" w:space="0" w:color="auto"/>
            <w:bottom w:val="none" w:sz="0" w:space="0" w:color="auto"/>
            <w:right w:val="none" w:sz="0" w:space="0" w:color="auto"/>
          </w:divBdr>
        </w:div>
        <w:div w:id="1083530148">
          <w:marLeft w:val="547"/>
          <w:marRight w:val="0"/>
          <w:marTop w:val="96"/>
          <w:marBottom w:val="120"/>
          <w:divBdr>
            <w:top w:val="none" w:sz="0" w:space="0" w:color="auto"/>
            <w:left w:val="none" w:sz="0" w:space="0" w:color="auto"/>
            <w:bottom w:val="none" w:sz="0" w:space="0" w:color="auto"/>
            <w:right w:val="none" w:sz="0" w:space="0" w:color="auto"/>
          </w:divBdr>
        </w:div>
        <w:div w:id="811143085">
          <w:marLeft w:val="547"/>
          <w:marRight w:val="0"/>
          <w:marTop w:val="96"/>
          <w:marBottom w:val="120"/>
          <w:divBdr>
            <w:top w:val="none" w:sz="0" w:space="0" w:color="auto"/>
            <w:left w:val="none" w:sz="0" w:space="0" w:color="auto"/>
            <w:bottom w:val="none" w:sz="0" w:space="0" w:color="auto"/>
            <w:right w:val="none" w:sz="0" w:space="0" w:color="auto"/>
          </w:divBdr>
        </w:div>
        <w:div w:id="1912498221">
          <w:marLeft w:val="547"/>
          <w:marRight w:val="0"/>
          <w:marTop w:val="96"/>
          <w:marBottom w:val="120"/>
          <w:divBdr>
            <w:top w:val="none" w:sz="0" w:space="0" w:color="auto"/>
            <w:left w:val="none" w:sz="0" w:space="0" w:color="auto"/>
            <w:bottom w:val="none" w:sz="0" w:space="0" w:color="auto"/>
            <w:right w:val="none" w:sz="0" w:space="0" w:color="auto"/>
          </w:divBdr>
        </w:div>
        <w:div w:id="368648973">
          <w:marLeft w:val="1267"/>
          <w:marRight w:val="0"/>
          <w:marTop w:val="96"/>
          <w:marBottom w:val="0"/>
          <w:divBdr>
            <w:top w:val="none" w:sz="0" w:space="0" w:color="auto"/>
            <w:left w:val="none" w:sz="0" w:space="0" w:color="auto"/>
            <w:bottom w:val="none" w:sz="0" w:space="0" w:color="auto"/>
            <w:right w:val="none" w:sz="0" w:space="0" w:color="auto"/>
          </w:divBdr>
        </w:div>
        <w:div w:id="648096165">
          <w:marLeft w:val="1267"/>
          <w:marRight w:val="0"/>
          <w:marTop w:val="96"/>
          <w:marBottom w:val="0"/>
          <w:divBdr>
            <w:top w:val="none" w:sz="0" w:space="0" w:color="auto"/>
            <w:left w:val="none" w:sz="0" w:space="0" w:color="auto"/>
            <w:bottom w:val="none" w:sz="0" w:space="0" w:color="auto"/>
            <w:right w:val="none" w:sz="0" w:space="0" w:color="auto"/>
          </w:divBdr>
        </w:div>
        <w:div w:id="1211989995">
          <w:marLeft w:val="1267"/>
          <w:marRight w:val="0"/>
          <w:marTop w:val="96"/>
          <w:marBottom w:val="0"/>
          <w:divBdr>
            <w:top w:val="none" w:sz="0" w:space="0" w:color="auto"/>
            <w:left w:val="none" w:sz="0" w:space="0" w:color="auto"/>
            <w:bottom w:val="none" w:sz="0" w:space="0" w:color="auto"/>
            <w:right w:val="none" w:sz="0" w:space="0" w:color="auto"/>
          </w:divBdr>
        </w:div>
        <w:div w:id="2133745626">
          <w:marLeft w:val="1267"/>
          <w:marRight w:val="0"/>
          <w:marTop w:val="96"/>
          <w:marBottom w:val="0"/>
          <w:divBdr>
            <w:top w:val="none" w:sz="0" w:space="0" w:color="auto"/>
            <w:left w:val="none" w:sz="0" w:space="0" w:color="auto"/>
            <w:bottom w:val="none" w:sz="0" w:space="0" w:color="auto"/>
            <w:right w:val="none" w:sz="0" w:space="0" w:color="auto"/>
          </w:divBdr>
        </w:div>
        <w:div w:id="1253664260">
          <w:marLeft w:val="1267"/>
          <w:marRight w:val="0"/>
          <w:marTop w:val="96"/>
          <w:marBottom w:val="0"/>
          <w:divBdr>
            <w:top w:val="none" w:sz="0" w:space="0" w:color="auto"/>
            <w:left w:val="none" w:sz="0" w:space="0" w:color="auto"/>
            <w:bottom w:val="none" w:sz="0" w:space="0" w:color="auto"/>
            <w:right w:val="none" w:sz="0" w:space="0" w:color="auto"/>
          </w:divBdr>
        </w:div>
      </w:divsChild>
    </w:div>
    <w:div w:id="1305962412">
      <w:bodyDiv w:val="1"/>
      <w:marLeft w:val="0"/>
      <w:marRight w:val="0"/>
      <w:marTop w:val="0"/>
      <w:marBottom w:val="0"/>
      <w:divBdr>
        <w:top w:val="none" w:sz="0" w:space="0" w:color="auto"/>
        <w:left w:val="none" w:sz="0" w:space="0" w:color="auto"/>
        <w:bottom w:val="none" w:sz="0" w:space="0" w:color="auto"/>
        <w:right w:val="none" w:sz="0" w:space="0" w:color="auto"/>
      </w:divBdr>
    </w:div>
    <w:div w:id="1306855578">
      <w:bodyDiv w:val="1"/>
      <w:marLeft w:val="0"/>
      <w:marRight w:val="0"/>
      <w:marTop w:val="0"/>
      <w:marBottom w:val="0"/>
      <w:divBdr>
        <w:top w:val="none" w:sz="0" w:space="0" w:color="auto"/>
        <w:left w:val="none" w:sz="0" w:space="0" w:color="auto"/>
        <w:bottom w:val="none" w:sz="0" w:space="0" w:color="auto"/>
        <w:right w:val="none" w:sz="0" w:space="0" w:color="auto"/>
      </w:divBdr>
    </w:div>
    <w:div w:id="1312952465">
      <w:bodyDiv w:val="1"/>
      <w:marLeft w:val="0"/>
      <w:marRight w:val="0"/>
      <w:marTop w:val="0"/>
      <w:marBottom w:val="0"/>
      <w:divBdr>
        <w:top w:val="none" w:sz="0" w:space="0" w:color="auto"/>
        <w:left w:val="none" w:sz="0" w:space="0" w:color="auto"/>
        <w:bottom w:val="none" w:sz="0" w:space="0" w:color="auto"/>
        <w:right w:val="none" w:sz="0" w:space="0" w:color="auto"/>
      </w:divBdr>
      <w:divsChild>
        <w:div w:id="1600333833">
          <w:marLeft w:val="0"/>
          <w:marRight w:val="0"/>
          <w:marTop w:val="0"/>
          <w:marBottom w:val="0"/>
          <w:divBdr>
            <w:top w:val="none" w:sz="0" w:space="0" w:color="auto"/>
            <w:left w:val="none" w:sz="0" w:space="0" w:color="auto"/>
            <w:bottom w:val="none" w:sz="0" w:space="0" w:color="auto"/>
            <w:right w:val="none" w:sz="0" w:space="0" w:color="auto"/>
          </w:divBdr>
        </w:div>
      </w:divsChild>
    </w:div>
    <w:div w:id="1322855701">
      <w:bodyDiv w:val="1"/>
      <w:marLeft w:val="0"/>
      <w:marRight w:val="0"/>
      <w:marTop w:val="0"/>
      <w:marBottom w:val="0"/>
      <w:divBdr>
        <w:top w:val="none" w:sz="0" w:space="0" w:color="auto"/>
        <w:left w:val="none" w:sz="0" w:space="0" w:color="auto"/>
        <w:bottom w:val="none" w:sz="0" w:space="0" w:color="auto"/>
        <w:right w:val="none" w:sz="0" w:space="0" w:color="auto"/>
      </w:divBdr>
    </w:div>
    <w:div w:id="1372806928">
      <w:bodyDiv w:val="1"/>
      <w:marLeft w:val="0"/>
      <w:marRight w:val="0"/>
      <w:marTop w:val="0"/>
      <w:marBottom w:val="0"/>
      <w:divBdr>
        <w:top w:val="none" w:sz="0" w:space="0" w:color="auto"/>
        <w:left w:val="none" w:sz="0" w:space="0" w:color="auto"/>
        <w:bottom w:val="none" w:sz="0" w:space="0" w:color="auto"/>
        <w:right w:val="none" w:sz="0" w:space="0" w:color="auto"/>
      </w:divBdr>
    </w:div>
    <w:div w:id="1379403838">
      <w:bodyDiv w:val="1"/>
      <w:marLeft w:val="0"/>
      <w:marRight w:val="0"/>
      <w:marTop w:val="0"/>
      <w:marBottom w:val="0"/>
      <w:divBdr>
        <w:top w:val="none" w:sz="0" w:space="0" w:color="auto"/>
        <w:left w:val="none" w:sz="0" w:space="0" w:color="auto"/>
        <w:bottom w:val="none" w:sz="0" w:space="0" w:color="auto"/>
        <w:right w:val="none" w:sz="0" w:space="0" w:color="auto"/>
      </w:divBdr>
    </w:div>
    <w:div w:id="1419861242">
      <w:bodyDiv w:val="1"/>
      <w:marLeft w:val="0"/>
      <w:marRight w:val="0"/>
      <w:marTop w:val="0"/>
      <w:marBottom w:val="0"/>
      <w:divBdr>
        <w:top w:val="none" w:sz="0" w:space="0" w:color="auto"/>
        <w:left w:val="none" w:sz="0" w:space="0" w:color="auto"/>
        <w:bottom w:val="none" w:sz="0" w:space="0" w:color="auto"/>
        <w:right w:val="none" w:sz="0" w:space="0" w:color="auto"/>
      </w:divBdr>
    </w:div>
    <w:div w:id="1434011651">
      <w:bodyDiv w:val="1"/>
      <w:marLeft w:val="0"/>
      <w:marRight w:val="0"/>
      <w:marTop w:val="0"/>
      <w:marBottom w:val="0"/>
      <w:divBdr>
        <w:top w:val="none" w:sz="0" w:space="0" w:color="auto"/>
        <w:left w:val="none" w:sz="0" w:space="0" w:color="auto"/>
        <w:bottom w:val="none" w:sz="0" w:space="0" w:color="auto"/>
        <w:right w:val="none" w:sz="0" w:space="0" w:color="auto"/>
      </w:divBdr>
    </w:div>
    <w:div w:id="1461072726">
      <w:bodyDiv w:val="1"/>
      <w:marLeft w:val="0"/>
      <w:marRight w:val="0"/>
      <w:marTop w:val="0"/>
      <w:marBottom w:val="0"/>
      <w:divBdr>
        <w:top w:val="none" w:sz="0" w:space="0" w:color="auto"/>
        <w:left w:val="none" w:sz="0" w:space="0" w:color="auto"/>
        <w:bottom w:val="none" w:sz="0" w:space="0" w:color="auto"/>
        <w:right w:val="none" w:sz="0" w:space="0" w:color="auto"/>
      </w:divBdr>
    </w:div>
    <w:div w:id="1533687384">
      <w:bodyDiv w:val="1"/>
      <w:marLeft w:val="0"/>
      <w:marRight w:val="0"/>
      <w:marTop w:val="0"/>
      <w:marBottom w:val="0"/>
      <w:divBdr>
        <w:top w:val="none" w:sz="0" w:space="0" w:color="auto"/>
        <w:left w:val="none" w:sz="0" w:space="0" w:color="auto"/>
        <w:bottom w:val="none" w:sz="0" w:space="0" w:color="auto"/>
        <w:right w:val="none" w:sz="0" w:space="0" w:color="auto"/>
      </w:divBdr>
      <w:divsChild>
        <w:div w:id="941188540">
          <w:marLeft w:val="547"/>
          <w:marRight w:val="0"/>
          <w:marTop w:val="96"/>
          <w:marBottom w:val="120"/>
          <w:divBdr>
            <w:top w:val="none" w:sz="0" w:space="0" w:color="auto"/>
            <w:left w:val="none" w:sz="0" w:space="0" w:color="auto"/>
            <w:bottom w:val="none" w:sz="0" w:space="0" w:color="auto"/>
            <w:right w:val="none" w:sz="0" w:space="0" w:color="auto"/>
          </w:divBdr>
        </w:div>
        <w:div w:id="1959529549">
          <w:marLeft w:val="1267"/>
          <w:marRight w:val="0"/>
          <w:marTop w:val="96"/>
          <w:marBottom w:val="0"/>
          <w:divBdr>
            <w:top w:val="none" w:sz="0" w:space="0" w:color="auto"/>
            <w:left w:val="none" w:sz="0" w:space="0" w:color="auto"/>
            <w:bottom w:val="none" w:sz="0" w:space="0" w:color="auto"/>
            <w:right w:val="none" w:sz="0" w:space="0" w:color="auto"/>
          </w:divBdr>
        </w:div>
        <w:div w:id="1361591571">
          <w:marLeft w:val="1267"/>
          <w:marRight w:val="0"/>
          <w:marTop w:val="96"/>
          <w:marBottom w:val="0"/>
          <w:divBdr>
            <w:top w:val="none" w:sz="0" w:space="0" w:color="auto"/>
            <w:left w:val="none" w:sz="0" w:space="0" w:color="auto"/>
            <w:bottom w:val="none" w:sz="0" w:space="0" w:color="auto"/>
            <w:right w:val="none" w:sz="0" w:space="0" w:color="auto"/>
          </w:divBdr>
        </w:div>
        <w:div w:id="905603596">
          <w:marLeft w:val="1267"/>
          <w:marRight w:val="0"/>
          <w:marTop w:val="96"/>
          <w:marBottom w:val="0"/>
          <w:divBdr>
            <w:top w:val="none" w:sz="0" w:space="0" w:color="auto"/>
            <w:left w:val="none" w:sz="0" w:space="0" w:color="auto"/>
            <w:bottom w:val="none" w:sz="0" w:space="0" w:color="auto"/>
            <w:right w:val="none" w:sz="0" w:space="0" w:color="auto"/>
          </w:divBdr>
        </w:div>
        <w:div w:id="795372012">
          <w:marLeft w:val="1267"/>
          <w:marRight w:val="0"/>
          <w:marTop w:val="96"/>
          <w:marBottom w:val="0"/>
          <w:divBdr>
            <w:top w:val="none" w:sz="0" w:space="0" w:color="auto"/>
            <w:left w:val="none" w:sz="0" w:space="0" w:color="auto"/>
            <w:bottom w:val="none" w:sz="0" w:space="0" w:color="auto"/>
            <w:right w:val="none" w:sz="0" w:space="0" w:color="auto"/>
          </w:divBdr>
        </w:div>
        <w:div w:id="716468579">
          <w:marLeft w:val="1267"/>
          <w:marRight w:val="0"/>
          <w:marTop w:val="96"/>
          <w:marBottom w:val="0"/>
          <w:divBdr>
            <w:top w:val="none" w:sz="0" w:space="0" w:color="auto"/>
            <w:left w:val="none" w:sz="0" w:space="0" w:color="auto"/>
            <w:bottom w:val="none" w:sz="0" w:space="0" w:color="auto"/>
            <w:right w:val="none" w:sz="0" w:space="0" w:color="auto"/>
          </w:divBdr>
        </w:div>
        <w:div w:id="41828265">
          <w:marLeft w:val="1267"/>
          <w:marRight w:val="0"/>
          <w:marTop w:val="96"/>
          <w:marBottom w:val="0"/>
          <w:divBdr>
            <w:top w:val="none" w:sz="0" w:space="0" w:color="auto"/>
            <w:left w:val="none" w:sz="0" w:space="0" w:color="auto"/>
            <w:bottom w:val="none" w:sz="0" w:space="0" w:color="auto"/>
            <w:right w:val="none" w:sz="0" w:space="0" w:color="auto"/>
          </w:divBdr>
        </w:div>
        <w:div w:id="1840926079">
          <w:marLeft w:val="1267"/>
          <w:marRight w:val="0"/>
          <w:marTop w:val="96"/>
          <w:marBottom w:val="0"/>
          <w:divBdr>
            <w:top w:val="none" w:sz="0" w:space="0" w:color="auto"/>
            <w:left w:val="none" w:sz="0" w:space="0" w:color="auto"/>
            <w:bottom w:val="none" w:sz="0" w:space="0" w:color="auto"/>
            <w:right w:val="none" w:sz="0" w:space="0" w:color="auto"/>
          </w:divBdr>
        </w:div>
        <w:div w:id="929236718">
          <w:marLeft w:val="1267"/>
          <w:marRight w:val="0"/>
          <w:marTop w:val="96"/>
          <w:marBottom w:val="0"/>
          <w:divBdr>
            <w:top w:val="none" w:sz="0" w:space="0" w:color="auto"/>
            <w:left w:val="none" w:sz="0" w:space="0" w:color="auto"/>
            <w:bottom w:val="none" w:sz="0" w:space="0" w:color="auto"/>
            <w:right w:val="none" w:sz="0" w:space="0" w:color="auto"/>
          </w:divBdr>
        </w:div>
      </w:divsChild>
    </w:div>
    <w:div w:id="1547256310">
      <w:bodyDiv w:val="1"/>
      <w:marLeft w:val="0"/>
      <w:marRight w:val="0"/>
      <w:marTop w:val="0"/>
      <w:marBottom w:val="0"/>
      <w:divBdr>
        <w:top w:val="none" w:sz="0" w:space="0" w:color="auto"/>
        <w:left w:val="none" w:sz="0" w:space="0" w:color="auto"/>
        <w:bottom w:val="none" w:sz="0" w:space="0" w:color="auto"/>
        <w:right w:val="none" w:sz="0" w:space="0" w:color="auto"/>
      </w:divBdr>
    </w:div>
    <w:div w:id="1573347448">
      <w:bodyDiv w:val="1"/>
      <w:marLeft w:val="0"/>
      <w:marRight w:val="0"/>
      <w:marTop w:val="0"/>
      <w:marBottom w:val="0"/>
      <w:divBdr>
        <w:top w:val="none" w:sz="0" w:space="0" w:color="auto"/>
        <w:left w:val="none" w:sz="0" w:space="0" w:color="auto"/>
        <w:bottom w:val="none" w:sz="0" w:space="0" w:color="auto"/>
        <w:right w:val="none" w:sz="0" w:space="0" w:color="auto"/>
      </w:divBdr>
    </w:div>
    <w:div w:id="1598178421">
      <w:bodyDiv w:val="1"/>
      <w:marLeft w:val="0"/>
      <w:marRight w:val="0"/>
      <w:marTop w:val="0"/>
      <w:marBottom w:val="0"/>
      <w:divBdr>
        <w:top w:val="none" w:sz="0" w:space="0" w:color="auto"/>
        <w:left w:val="none" w:sz="0" w:space="0" w:color="auto"/>
        <w:bottom w:val="none" w:sz="0" w:space="0" w:color="auto"/>
        <w:right w:val="none" w:sz="0" w:space="0" w:color="auto"/>
      </w:divBdr>
    </w:div>
    <w:div w:id="1619681886">
      <w:bodyDiv w:val="1"/>
      <w:marLeft w:val="0"/>
      <w:marRight w:val="0"/>
      <w:marTop w:val="0"/>
      <w:marBottom w:val="0"/>
      <w:divBdr>
        <w:top w:val="none" w:sz="0" w:space="0" w:color="auto"/>
        <w:left w:val="none" w:sz="0" w:space="0" w:color="auto"/>
        <w:bottom w:val="none" w:sz="0" w:space="0" w:color="auto"/>
        <w:right w:val="none" w:sz="0" w:space="0" w:color="auto"/>
      </w:divBdr>
    </w:div>
    <w:div w:id="1656909328">
      <w:bodyDiv w:val="1"/>
      <w:marLeft w:val="0"/>
      <w:marRight w:val="0"/>
      <w:marTop w:val="0"/>
      <w:marBottom w:val="0"/>
      <w:divBdr>
        <w:top w:val="none" w:sz="0" w:space="0" w:color="auto"/>
        <w:left w:val="none" w:sz="0" w:space="0" w:color="auto"/>
        <w:bottom w:val="none" w:sz="0" w:space="0" w:color="auto"/>
        <w:right w:val="none" w:sz="0" w:space="0" w:color="auto"/>
      </w:divBdr>
      <w:divsChild>
        <w:div w:id="1972058336">
          <w:marLeft w:val="0"/>
          <w:marRight w:val="0"/>
          <w:marTop w:val="0"/>
          <w:marBottom w:val="0"/>
          <w:divBdr>
            <w:top w:val="none" w:sz="0" w:space="0" w:color="auto"/>
            <w:left w:val="none" w:sz="0" w:space="0" w:color="auto"/>
            <w:bottom w:val="none" w:sz="0" w:space="0" w:color="auto"/>
            <w:right w:val="none" w:sz="0" w:space="0" w:color="auto"/>
          </w:divBdr>
        </w:div>
      </w:divsChild>
    </w:div>
    <w:div w:id="1743716458">
      <w:bodyDiv w:val="1"/>
      <w:marLeft w:val="0"/>
      <w:marRight w:val="0"/>
      <w:marTop w:val="0"/>
      <w:marBottom w:val="0"/>
      <w:divBdr>
        <w:top w:val="none" w:sz="0" w:space="0" w:color="auto"/>
        <w:left w:val="none" w:sz="0" w:space="0" w:color="auto"/>
        <w:bottom w:val="none" w:sz="0" w:space="0" w:color="auto"/>
        <w:right w:val="none" w:sz="0" w:space="0" w:color="auto"/>
      </w:divBdr>
    </w:div>
    <w:div w:id="1864634975">
      <w:bodyDiv w:val="1"/>
      <w:marLeft w:val="0"/>
      <w:marRight w:val="0"/>
      <w:marTop w:val="0"/>
      <w:marBottom w:val="0"/>
      <w:divBdr>
        <w:top w:val="none" w:sz="0" w:space="0" w:color="auto"/>
        <w:left w:val="none" w:sz="0" w:space="0" w:color="auto"/>
        <w:bottom w:val="none" w:sz="0" w:space="0" w:color="auto"/>
        <w:right w:val="none" w:sz="0" w:space="0" w:color="auto"/>
      </w:divBdr>
      <w:divsChild>
        <w:div w:id="1022241572">
          <w:marLeft w:val="720"/>
          <w:marRight w:val="0"/>
          <w:marTop w:val="96"/>
          <w:marBottom w:val="120"/>
          <w:divBdr>
            <w:top w:val="none" w:sz="0" w:space="0" w:color="auto"/>
            <w:left w:val="none" w:sz="0" w:space="0" w:color="auto"/>
            <w:bottom w:val="none" w:sz="0" w:space="0" w:color="auto"/>
            <w:right w:val="none" w:sz="0" w:space="0" w:color="auto"/>
          </w:divBdr>
        </w:div>
        <w:div w:id="1119836231">
          <w:marLeft w:val="720"/>
          <w:marRight w:val="0"/>
          <w:marTop w:val="96"/>
          <w:marBottom w:val="120"/>
          <w:divBdr>
            <w:top w:val="none" w:sz="0" w:space="0" w:color="auto"/>
            <w:left w:val="none" w:sz="0" w:space="0" w:color="auto"/>
            <w:bottom w:val="none" w:sz="0" w:space="0" w:color="auto"/>
            <w:right w:val="none" w:sz="0" w:space="0" w:color="auto"/>
          </w:divBdr>
        </w:div>
        <w:div w:id="999819382">
          <w:marLeft w:val="720"/>
          <w:marRight w:val="0"/>
          <w:marTop w:val="96"/>
          <w:marBottom w:val="120"/>
          <w:divBdr>
            <w:top w:val="none" w:sz="0" w:space="0" w:color="auto"/>
            <w:left w:val="none" w:sz="0" w:space="0" w:color="auto"/>
            <w:bottom w:val="none" w:sz="0" w:space="0" w:color="auto"/>
            <w:right w:val="none" w:sz="0" w:space="0" w:color="auto"/>
          </w:divBdr>
        </w:div>
        <w:div w:id="1826622921">
          <w:marLeft w:val="720"/>
          <w:marRight w:val="0"/>
          <w:marTop w:val="96"/>
          <w:marBottom w:val="120"/>
          <w:divBdr>
            <w:top w:val="none" w:sz="0" w:space="0" w:color="auto"/>
            <w:left w:val="none" w:sz="0" w:space="0" w:color="auto"/>
            <w:bottom w:val="none" w:sz="0" w:space="0" w:color="auto"/>
            <w:right w:val="none" w:sz="0" w:space="0" w:color="auto"/>
          </w:divBdr>
        </w:div>
        <w:div w:id="434132444">
          <w:marLeft w:val="720"/>
          <w:marRight w:val="0"/>
          <w:marTop w:val="96"/>
          <w:marBottom w:val="120"/>
          <w:divBdr>
            <w:top w:val="none" w:sz="0" w:space="0" w:color="auto"/>
            <w:left w:val="none" w:sz="0" w:space="0" w:color="auto"/>
            <w:bottom w:val="none" w:sz="0" w:space="0" w:color="auto"/>
            <w:right w:val="none" w:sz="0" w:space="0" w:color="auto"/>
          </w:divBdr>
        </w:div>
      </w:divsChild>
    </w:div>
    <w:div w:id="1871140005">
      <w:bodyDiv w:val="1"/>
      <w:marLeft w:val="0"/>
      <w:marRight w:val="0"/>
      <w:marTop w:val="0"/>
      <w:marBottom w:val="0"/>
      <w:divBdr>
        <w:top w:val="none" w:sz="0" w:space="0" w:color="auto"/>
        <w:left w:val="none" w:sz="0" w:space="0" w:color="auto"/>
        <w:bottom w:val="none" w:sz="0" w:space="0" w:color="auto"/>
        <w:right w:val="none" w:sz="0" w:space="0" w:color="auto"/>
      </w:divBdr>
      <w:divsChild>
        <w:div w:id="284851829">
          <w:marLeft w:val="547"/>
          <w:marRight w:val="0"/>
          <w:marTop w:val="96"/>
          <w:marBottom w:val="120"/>
          <w:divBdr>
            <w:top w:val="none" w:sz="0" w:space="0" w:color="auto"/>
            <w:left w:val="none" w:sz="0" w:space="0" w:color="auto"/>
            <w:bottom w:val="none" w:sz="0" w:space="0" w:color="auto"/>
            <w:right w:val="none" w:sz="0" w:space="0" w:color="auto"/>
          </w:divBdr>
        </w:div>
      </w:divsChild>
    </w:div>
    <w:div w:id="1877229570">
      <w:bodyDiv w:val="1"/>
      <w:marLeft w:val="0"/>
      <w:marRight w:val="0"/>
      <w:marTop w:val="0"/>
      <w:marBottom w:val="0"/>
      <w:divBdr>
        <w:top w:val="none" w:sz="0" w:space="0" w:color="auto"/>
        <w:left w:val="none" w:sz="0" w:space="0" w:color="auto"/>
        <w:bottom w:val="none" w:sz="0" w:space="0" w:color="auto"/>
        <w:right w:val="none" w:sz="0" w:space="0" w:color="auto"/>
      </w:divBdr>
      <w:divsChild>
        <w:div w:id="1449424556">
          <w:marLeft w:val="0"/>
          <w:marRight w:val="0"/>
          <w:marTop w:val="0"/>
          <w:marBottom w:val="0"/>
          <w:divBdr>
            <w:top w:val="none" w:sz="0" w:space="0" w:color="auto"/>
            <w:left w:val="none" w:sz="0" w:space="0" w:color="auto"/>
            <w:bottom w:val="none" w:sz="0" w:space="0" w:color="auto"/>
            <w:right w:val="none" w:sz="0" w:space="0" w:color="auto"/>
          </w:divBdr>
        </w:div>
      </w:divsChild>
    </w:div>
    <w:div w:id="1907181180">
      <w:bodyDiv w:val="1"/>
      <w:marLeft w:val="0"/>
      <w:marRight w:val="0"/>
      <w:marTop w:val="0"/>
      <w:marBottom w:val="0"/>
      <w:divBdr>
        <w:top w:val="none" w:sz="0" w:space="0" w:color="auto"/>
        <w:left w:val="none" w:sz="0" w:space="0" w:color="auto"/>
        <w:bottom w:val="none" w:sz="0" w:space="0" w:color="auto"/>
        <w:right w:val="none" w:sz="0" w:space="0" w:color="auto"/>
      </w:divBdr>
      <w:divsChild>
        <w:div w:id="419840239">
          <w:marLeft w:val="547"/>
          <w:marRight w:val="0"/>
          <w:marTop w:val="96"/>
          <w:marBottom w:val="120"/>
          <w:divBdr>
            <w:top w:val="none" w:sz="0" w:space="0" w:color="auto"/>
            <w:left w:val="none" w:sz="0" w:space="0" w:color="auto"/>
            <w:bottom w:val="none" w:sz="0" w:space="0" w:color="auto"/>
            <w:right w:val="none" w:sz="0" w:space="0" w:color="auto"/>
          </w:divBdr>
        </w:div>
        <w:div w:id="1690259705">
          <w:marLeft w:val="1267"/>
          <w:marRight w:val="0"/>
          <w:marTop w:val="96"/>
          <w:marBottom w:val="0"/>
          <w:divBdr>
            <w:top w:val="none" w:sz="0" w:space="0" w:color="auto"/>
            <w:left w:val="none" w:sz="0" w:space="0" w:color="auto"/>
            <w:bottom w:val="none" w:sz="0" w:space="0" w:color="auto"/>
            <w:right w:val="none" w:sz="0" w:space="0" w:color="auto"/>
          </w:divBdr>
        </w:div>
        <w:div w:id="1735270757">
          <w:marLeft w:val="1267"/>
          <w:marRight w:val="0"/>
          <w:marTop w:val="96"/>
          <w:marBottom w:val="0"/>
          <w:divBdr>
            <w:top w:val="none" w:sz="0" w:space="0" w:color="auto"/>
            <w:left w:val="none" w:sz="0" w:space="0" w:color="auto"/>
            <w:bottom w:val="none" w:sz="0" w:space="0" w:color="auto"/>
            <w:right w:val="none" w:sz="0" w:space="0" w:color="auto"/>
          </w:divBdr>
        </w:div>
        <w:div w:id="930703030">
          <w:marLeft w:val="547"/>
          <w:marRight w:val="0"/>
          <w:marTop w:val="96"/>
          <w:marBottom w:val="120"/>
          <w:divBdr>
            <w:top w:val="none" w:sz="0" w:space="0" w:color="auto"/>
            <w:left w:val="none" w:sz="0" w:space="0" w:color="auto"/>
            <w:bottom w:val="none" w:sz="0" w:space="0" w:color="auto"/>
            <w:right w:val="none" w:sz="0" w:space="0" w:color="auto"/>
          </w:divBdr>
        </w:div>
        <w:div w:id="643975233">
          <w:marLeft w:val="547"/>
          <w:marRight w:val="0"/>
          <w:marTop w:val="96"/>
          <w:marBottom w:val="120"/>
          <w:divBdr>
            <w:top w:val="none" w:sz="0" w:space="0" w:color="auto"/>
            <w:left w:val="none" w:sz="0" w:space="0" w:color="auto"/>
            <w:bottom w:val="none" w:sz="0" w:space="0" w:color="auto"/>
            <w:right w:val="none" w:sz="0" w:space="0" w:color="auto"/>
          </w:divBdr>
        </w:div>
        <w:div w:id="1497841790">
          <w:marLeft w:val="547"/>
          <w:marRight w:val="0"/>
          <w:marTop w:val="96"/>
          <w:marBottom w:val="120"/>
          <w:divBdr>
            <w:top w:val="none" w:sz="0" w:space="0" w:color="auto"/>
            <w:left w:val="none" w:sz="0" w:space="0" w:color="auto"/>
            <w:bottom w:val="none" w:sz="0" w:space="0" w:color="auto"/>
            <w:right w:val="none" w:sz="0" w:space="0" w:color="auto"/>
          </w:divBdr>
        </w:div>
        <w:div w:id="1790392056">
          <w:marLeft w:val="547"/>
          <w:marRight w:val="0"/>
          <w:marTop w:val="96"/>
          <w:marBottom w:val="120"/>
          <w:divBdr>
            <w:top w:val="none" w:sz="0" w:space="0" w:color="auto"/>
            <w:left w:val="none" w:sz="0" w:space="0" w:color="auto"/>
            <w:bottom w:val="none" w:sz="0" w:space="0" w:color="auto"/>
            <w:right w:val="none" w:sz="0" w:space="0" w:color="auto"/>
          </w:divBdr>
        </w:div>
        <w:div w:id="1802843779">
          <w:marLeft w:val="547"/>
          <w:marRight w:val="0"/>
          <w:marTop w:val="96"/>
          <w:marBottom w:val="120"/>
          <w:divBdr>
            <w:top w:val="none" w:sz="0" w:space="0" w:color="auto"/>
            <w:left w:val="none" w:sz="0" w:space="0" w:color="auto"/>
            <w:bottom w:val="none" w:sz="0" w:space="0" w:color="auto"/>
            <w:right w:val="none" w:sz="0" w:space="0" w:color="auto"/>
          </w:divBdr>
        </w:div>
        <w:div w:id="561020753">
          <w:marLeft w:val="1267"/>
          <w:marRight w:val="0"/>
          <w:marTop w:val="96"/>
          <w:marBottom w:val="0"/>
          <w:divBdr>
            <w:top w:val="none" w:sz="0" w:space="0" w:color="auto"/>
            <w:left w:val="none" w:sz="0" w:space="0" w:color="auto"/>
            <w:bottom w:val="none" w:sz="0" w:space="0" w:color="auto"/>
            <w:right w:val="none" w:sz="0" w:space="0" w:color="auto"/>
          </w:divBdr>
        </w:div>
      </w:divsChild>
    </w:div>
    <w:div w:id="1911235176">
      <w:bodyDiv w:val="1"/>
      <w:marLeft w:val="0"/>
      <w:marRight w:val="0"/>
      <w:marTop w:val="0"/>
      <w:marBottom w:val="0"/>
      <w:divBdr>
        <w:top w:val="none" w:sz="0" w:space="0" w:color="auto"/>
        <w:left w:val="none" w:sz="0" w:space="0" w:color="auto"/>
        <w:bottom w:val="none" w:sz="0" w:space="0" w:color="auto"/>
        <w:right w:val="none" w:sz="0" w:space="0" w:color="auto"/>
      </w:divBdr>
      <w:divsChild>
        <w:div w:id="1649285824">
          <w:marLeft w:val="547"/>
          <w:marRight w:val="0"/>
          <w:marTop w:val="96"/>
          <w:marBottom w:val="120"/>
          <w:divBdr>
            <w:top w:val="none" w:sz="0" w:space="0" w:color="auto"/>
            <w:left w:val="none" w:sz="0" w:space="0" w:color="auto"/>
            <w:bottom w:val="none" w:sz="0" w:space="0" w:color="auto"/>
            <w:right w:val="none" w:sz="0" w:space="0" w:color="auto"/>
          </w:divBdr>
        </w:div>
        <w:div w:id="1393504816">
          <w:marLeft w:val="1267"/>
          <w:marRight w:val="0"/>
          <w:marTop w:val="96"/>
          <w:marBottom w:val="0"/>
          <w:divBdr>
            <w:top w:val="none" w:sz="0" w:space="0" w:color="auto"/>
            <w:left w:val="none" w:sz="0" w:space="0" w:color="auto"/>
            <w:bottom w:val="none" w:sz="0" w:space="0" w:color="auto"/>
            <w:right w:val="none" w:sz="0" w:space="0" w:color="auto"/>
          </w:divBdr>
        </w:div>
        <w:div w:id="411970932">
          <w:marLeft w:val="1267"/>
          <w:marRight w:val="0"/>
          <w:marTop w:val="96"/>
          <w:marBottom w:val="0"/>
          <w:divBdr>
            <w:top w:val="none" w:sz="0" w:space="0" w:color="auto"/>
            <w:left w:val="none" w:sz="0" w:space="0" w:color="auto"/>
            <w:bottom w:val="none" w:sz="0" w:space="0" w:color="auto"/>
            <w:right w:val="none" w:sz="0" w:space="0" w:color="auto"/>
          </w:divBdr>
        </w:div>
        <w:div w:id="913972019">
          <w:marLeft w:val="1267"/>
          <w:marRight w:val="0"/>
          <w:marTop w:val="96"/>
          <w:marBottom w:val="0"/>
          <w:divBdr>
            <w:top w:val="none" w:sz="0" w:space="0" w:color="auto"/>
            <w:left w:val="none" w:sz="0" w:space="0" w:color="auto"/>
            <w:bottom w:val="none" w:sz="0" w:space="0" w:color="auto"/>
            <w:right w:val="none" w:sz="0" w:space="0" w:color="auto"/>
          </w:divBdr>
        </w:div>
      </w:divsChild>
    </w:div>
    <w:div w:id="1957634359">
      <w:bodyDiv w:val="1"/>
      <w:marLeft w:val="0"/>
      <w:marRight w:val="0"/>
      <w:marTop w:val="0"/>
      <w:marBottom w:val="0"/>
      <w:divBdr>
        <w:top w:val="none" w:sz="0" w:space="0" w:color="auto"/>
        <w:left w:val="none" w:sz="0" w:space="0" w:color="auto"/>
        <w:bottom w:val="none" w:sz="0" w:space="0" w:color="auto"/>
        <w:right w:val="none" w:sz="0" w:space="0" w:color="auto"/>
      </w:divBdr>
    </w:div>
    <w:div w:id="2017463367">
      <w:bodyDiv w:val="1"/>
      <w:marLeft w:val="0"/>
      <w:marRight w:val="0"/>
      <w:marTop w:val="0"/>
      <w:marBottom w:val="0"/>
      <w:divBdr>
        <w:top w:val="none" w:sz="0" w:space="0" w:color="auto"/>
        <w:left w:val="none" w:sz="0" w:space="0" w:color="auto"/>
        <w:bottom w:val="none" w:sz="0" w:space="0" w:color="auto"/>
        <w:right w:val="none" w:sz="0" w:space="0" w:color="auto"/>
      </w:divBdr>
    </w:div>
    <w:div w:id="2082867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onlinemanuals.txdot.gov/txdotmanuals/veg/manual_notice.htm" TargetMode="External"/><Relationship Id="rId21" Type="http://schemas.openxmlformats.org/officeDocument/2006/relationships/header" Target="header2.xml"/><Relationship Id="rId42" Type="http://schemas.openxmlformats.org/officeDocument/2006/relationships/hyperlink" Target="http://www.dot.state.pa.us/public/PubsForms/Publications/PUB%2023/Pub%2023-Chapter%2013%20.pdf" TargetMode="External"/><Relationship Id="rId63" Type="http://schemas.openxmlformats.org/officeDocument/2006/relationships/hyperlink" Target="http://hidot.hawaii.gov/highways/files/2013/02/Landscape-ch5_MOWING.pdf" TargetMode="External"/><Relationship Id="rId84" Type="http://schemas.openxmlformats.org/officeDocument/2006/relationships/hyperlink" Target="https://www.michigan.gov/documents/mdot/MM_2003-03_Roadside_Mowing_212503_7.pdf" TargetMode="External"/><Relationship Id="rId138" Type="http://schemas.openxmlformats.org/officeDocument/2006/relationships/image" Target="media/image26.emf"/><Relationship Id="rId107" Type="http://schemas.openxmlformats.org/officeDocument/2006/relationships/hyperlink" Target="https://gf.nd.gov/gnf/conservation/docs/nd-monarch-butterfly-native-pollinator-strategy.pdf" TargetMode="External"/><Relationship Id="rId11" Type="http://schemas.openxmlformats.org/officeDocument/2006/relationships/hyperlink" Target="file:///C:\Users\b-storey\Desktop\NCHRP%2014-40\Draft%20report\BS-NCHRO%2014-40%20Interim%20Report%2006192018.docx" TargetMode="External"/><Relationship Id="rId32" Type="http://schemas.openxmlformats.org/officeDocument/2006/relationships/image" Target="media/image11.emf"/><Relationship Id="rId53" Type="http://schemas.openxmlformats.org/officeDocument/2006/relationships/hyperlink" Target="https://www.codot.gov/programs/research/pdfs/1996/roadsidevegetation.pdf" TargetMode="External"/><Relationship Id="rId74" Type="http://schemas.openxmlformats.org/officeDocument/2006/relationships/hyperlink" Target="https://www.ksdot.org/PDF_Files/FINALKDOTREPORT.PDF" TargetMode="External"/><Relationship Id="rId128" Type="http://schemas.openxmlformats.org/officeDocument/2006/relationships/hyperlink" Target="http://wisconsindot.gov/Pages/doing-bus/real-estate/roadsides/mowing/default.aspx" TargetMode="External"/><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hyperlink" Target="http://www.nlc.state.ne.us/epubs/R6000/H034-2008.pdf" TargetMode="External"/><Relationship Id="rId22" Type="http://schemas.openxmlformats.org/officeDocument/2006/relationships/footer" Target="footer3.xml"/><Relationship Id="rId27" Type="http://schemas.openxmlformats.org/officeDocument/2006/relationships/image" Target="media/image6.jpeg"/><Relationship Id="rId43" Type="http://schemas.openxmlformats.org/officeDocument/2006/relationships/hyperlink" Target="http://www.ct.gov/dot/lib/dot/documents/dmaintenance/veg_man_guidelines_final_02-15-18.pdf" TargetMode="External"/><Relationship Id="rId48" Type="http://schemas.openxmlformats.org/officeDocument/2006/relationships/hyperlink" Target="https://www.azdot.gov/docs/default-source/planning/maintenance-and-facilities-best-management-practices-(bmp)-manual.pdf?sfvrsn=6" TargetMode="External"/><Relationship Id="rId64" Type="http://schemas.openxmlformats.org/officeDocument/2006/relationships/hyperlink" Target="http://hidot.hawaii.gov/highways/landscape-architecture-program/" TargetMode="External"/><Relationship Id="rId69" Type="http://schemas.openxmlformats.org/officeDocument/2006/relationships/hyperlink" Target="https://www.in.gov/indot/files/INDOT_and_POLLINATOR-F1.pdf" TargetMode="External"/><Relationship Id="rId113" Type="http://schemas.openxmlformats.org/officeDocument/2006/relationships/hyperlink" Target="https://www.oregon.gov/ODOT/GeoEnvironmental/Docs_Environmental/Roadside_Development.pdf" TargetMode="External"/><Relationship Id="rId118" Type="http://schemas.openxmlformats.org/officeDocument/2006/relationships/hyperlink" Target="https://www.txdot.gov/inside-txdot/division/maintenance/wildflower-program.html" TargetMode="External"/><Relationship Id="rId134" Type="http://schemas.openxmlformats.org/officeDocument/2006/relationships/image" Target="media/image22.emf"/><Relationship Id="rId139" Type="http://schemas.openxmlformats.org/officeDocument/2006/relationships/header" Target="header3.xml"/><Relationship Id="rId80" Type="http://schemas.openxmlformats.org/officeDocument/2006/relationships/hyperlink" Target="http://www.roads.maryland.gov/Index.aspx?pageid=353" TargetMode="External"/><Relationship Id="rId85" Type="http://schemas.openxmlformats.org/officeDocument/2006/relationships/hyperlink" Target="https://www.michigan.gov/documents/mdot/MA_2012-04_Roadside_Vegetation_Management_404444_7.pdf" TargetMode="External"/><Relationship Id="rId12" Type="http://schemas.openxmlformats.org/officeDocument/2006/relationships/hyperlink" Target="file:///C:\Users\b-storey\Desktop\NCHRP%2014-40\Draft%20report\BS-NCHRO%2014-40%20Interim%20Report%2006192018.docx" TargetMode="External"/><Relationship Id="rId17" Type="http://schemas.openxmlformats.org/officeDocument/2006/relationships/footer" Target="footer2.xml"/><Relationship Id="rId33" Type="http://schemas.openxmlformats.org/officeDocument/2006/relationships/image" Target="media/image12.png"/><Relationship Id="rId38" Type="http://schemas.openxmlformats.org/officeDocument/2006/relationships/hyperlink" Target="https://www.wsdot.wa.gov/publications/manuals/fulltext/M3110/RPM.pdf" TargetMode="External"/><Relationship Id="rId59" Type="http://schemas.openxmlformats.org/officeDocument/2006/relationships/hyperlink" Target="http://www.fdot.gov/maintenance/RDW/DOT%20Final%20(3)Turf%20Management%20Guide%20UF.pdf" TargetMode="External"/><Relationship Id="rId103" Type="http://schemas.openxmlformats.org/officeDocument/2006/relationships/hyperlink" Target="https://www.dot.ny.gov/regional-offices/region4/other-topics/pollinator-project" TargetMode="External"/><Relationship Id="rId108" Type="http://schemas.openxmlformats.org/officeDocument/2006/relationships/hyperlink" Target="https://www.dot.state.oh.us/Divisions/Operations/Maintenance/Documents/Ohio%20Maintenance%20Operations%20Manual.pdf" TargetMode="External"/><Relationship Id="rId124" Type="http://schemas.openxmlformats.org/officeDocument/2006/relationships/hyperlink" Target="https://www.wsdot.wa.gov/publications/manuals/fulltext/M25-30/810.pdf" TargetMode="External"/><Relationship Id="rId129" Type="http://schemas.openxmlformats.org/officeDocument/2006/relationships/hyperlink" Target="http://wisconsindot.gov/Pages/doing-bus/real-estate/roadsides/default.aspx" TargetMode="External"/><Relationship Id="rId54" Type="http://schemas.openxmlformats.org/officeDocument/2006/relationships/hyperlink" Target="file:///C:/Users/b-storey/Downloads/Landscape%20Architecture%20Manual_8-18-14_final.pdf" TargetMode="External"/><Relationship Id="rId70" Type="http://schemas.openxmlformats.org/officeDocument/2006/relationships/hyperlink" Target="https://iowadot.gov/lrtf/docs/2016PlanRequirements.pdf" TargetMode="External"/><Relationship Id="rId75" Type="http://schemas.openxmlformats.org/officeDocument/2006/relationships/hyperlink" Target="http://www.kyagr.com/statevet/documents/OSV_Bee_KY-Pollinator-Pro-Plan.pdf" TargetMode="External"/><Relationship Id="rId91" Type="http://schemas.openxmlformats.org/officeDocument/2006/relationships/image" Target="media/image15.png"/><Relationship Id="rId96" Type="http://schemas.openxmlformats.org/officeDocument/2006/relationships/hyperlink" Target="https://dot.nebraska.gov/news-media/transportation-tidbits/managing-nebraskas-roadsides-noxious-weeds-mowing/" TargetMode="External"/><Relationship Id="rId140" Type="http://schemas.openxmlformats.org/officeDocument/2006/relationships/image" Target="media/image27.png"/><Relationship Id="rId145" Type="http://schemas.openxmlformats.org/officeDocument/2006/relationships/image" Target="media/image32.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png"/><Relationship Id="rId28" Type="http://schemas.openxmlformats.org/officeDocument/2006/relationships/image" Target="media/image7.png"/><Relationship Id="rId49" Type="http://schemas.openxmlformats.org/officeDocument/2006/relationships/hyperlink" Target="https://www.arkansashighways.com/maintenance_division/facilities_management.aspx" TargetMode="External"/><Relationship Id="rId114" Type="http://schemas.openxmlformats.org/officeDocument/2006/relationships/hyperlink" Target="http://www.dot.state.pa.us/public/PubsForms/Publications/PUB%2023/Pub%2023-Chapter%2013%20.pdf" TargetMode="External"/><Relationship Id="rId119" Type="http://schemas.openxmlformats.org/officeDocument/2006/relationships/hyperlink" Target="https://www.udot.utah.gov/main/f?p=100:pg:0:::1:T,V:271,34531" TargetMode="External"/><Relationship Id="rId44" Type="http://schemas.openxmlformats.org/officeDocument/2006/relationships/hyperlink" Target="https://www.dot.state.al.us/maweb/pdf/VegetationManagementManual.pdf" TargetMode="External"/><Relationship Id="rId60" Type="http://schemas.openxmlformats.org/officeDocument/2006/relationships/hyperlink" Target="http://www.fdot.gov/designsupport/wildflowers/Pollinators.shtm" TargetMode="External"/><Relationship Id="rId65" Type="http://schemas.openxmlformats.org/officeDocument/2006/relationships/hyperlink" Target="http://apps.itd.idaho.gov/apps/manuals/OperationsManual/OperationsManual.html" TargetMode="External"/><Relationship Id="rId81" Type="http://schemas.openxmlformats.org/officeDocument/2006/relationships/hyperlink" Target="http://www.mdot.maryland.gov/newMDOT/Planning/Environmental/Documents/072517/Natural_Resources_July_2017.pdf" TargetMode="External"/><Relationship Id="rId86" Type="http://schemas.openxmlformats.org/officeDocument/2006/relationships/hyperlink" Target="https://www.michigan.gov/mdot/0,4616,7-151-9623_26662_26679_27267_48606-330996--,00.html" TargetMode="External"/><Relationship Id="rId130" Type="http://schemas.openxmlformats.org/officeDocument/2006/relationships/image" Target="media/image18.emf"/><Relationship Id="rId135" Type="http://schemas.openxmlformats.org/officeDocument/2006/relationships/image" Target="media/image23.emf"/><Relationship Id="rId13" Type="http://schemas.openxmlformats.org/officeDocument/2006/relationships/hyperlink" Target="file:///C:\Users\b-storey\Desktop\NCHRP%2014-40\Draft%20report\BS-NCHRO%2014-40%20Interim%20Report%2006192018.docx" TargetMode="External"/><Relationship Id="rId18" Type="http://schemas.openxmlformats.org/officeDocument/2006/relationships/image" Target="media/image1.emf"/><Relationship Id="rId39" Type="http://schemas.openxmlformats.org/officeDocument/2006/relationships/hyperlink" Target="http://www.fdot.gov/designsupport/wildflowers/reducedmowing.shtm" TargetMode="External"/><Relationship Id="rId109" Type="http://schemas.openxmlformats.org/officeDocument/2006/relationships/hyperlink" Target="http://www.davey.com/media/1619374/1_odot_statewide_roadside_pollinator_habitat_restoration_guide.pdf" TargetMode="External"/><Relationship Id="rId34" Type="http://schemas.openxmlformats.org/officeDocument/2006/relationships/hyperlink" Target="http://plantscience.psu.edu/research/projects/vegetative-management" TargetMode="External"/><Relationship Id="rId50" Type="http://schemas.openxmlformats.org/officeDocument/2006/relationships/hyperlink" Target="http://www.arkansashighways.com/act300/AR%20Motor%20Vehicle%202017%20Edition.pdf" TargetMode="External"/><Relationship Id="rId55" Type="http://schemas.openxmlformats.org/officeDocument/2006/relationships/hyperlink" Target="https://leg.colorado.gov/sites/default/files/documents/2017A/bills/2017a_hjr1029_enr.pdf" TargetMode="External"/><Relationship Id="rId76" Type="http://schemas.openxmlformats.org/officeDocument/2006/relationships/hyperlink" Target="http://wwwsp.dotd.la.gov/Inside_LaDOTD/Divisions/Engineering/Misc%20Documents/Policy%20For%20Roadside%20Vegetation%20Management.pdf" TargetMode="External"/><Relationship Id="rId97" Type="http://schemas.openxmlformats.org/officeDocument/2006/relationships/hyperlink" Target="http://outdoornebraska.gov/cowboytrail/" TargetMode="External"/><Relationship Id="rId104" Type="http://schemas.openxmlformats.org/officeDocument/2006/relationships/hyperlink" Target="https://www.ncdot.gov/doh/operations/dp_chief_eng/roadside/" TargetMode="External"/><Relationship Id="rId120" Type="http://schemas.openxmlformats.org/officeDocument/2006/relationships/hyperlink" Target="http://vtrans.vermont.gov/sites/aot/files/operations/documents/OpsMowingBMP_10-1-2016.pdf" TargetMode="External"/><Relationship Id="rId125" Type="http://schemas.openxmlformats.org/officeDocument/2006/relationships/hyperlink" Target="https://www.wsdot.wa.gov/publications/manuals/fulltext/M3110/RPM.pdf" TargetMode="External"/><Relationship Id="rId141" Type="http://schemas.openxmlformats.org/officeDocument/2006/relationships/image" Target="media/image28.png"/><Relationship Id="rId146"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hyperlink" Target="https://www.iowadot.gov/pdf_files/roadside_vegetation_q_and_a.pdf" TargetMode="External"/><Relationship Id="rId92" Type="http://schemas.openxmlformats.org/officeDocument/2006/relationships/hyperlink" Target="http://epg.modot.mo.gov/files/9/97/822_2017.pdf" TargetMode="External"/><Relationship Id="rId2" Type="http://schemas.openxmlformats.org/officeDocument/2006/relationships/numbering" Target="numbering.xml"/><Relationship Id="rId29" Type="http://schemas.openxmlformats.org/officeDocument/2006/relationships/image" Target="media/image8.emf"/><Relationship Id="rId24" Type="http://schemas.openxmlformats.org/officeDocument/2006/relationships/image" Target="media/image3.PNG"/><Relationship Id="rId40" Type="http://schemas.openxmlformats.org/officeDocument/2006/relationships/hyperlink" Target="http://www.timesfreepress.com/news/georgia/story/2009/jun/27/georgia-cutting-back-on-roadside-mowing/224994/" TargetMode="External"/><Relationship Id="rId45" Type="http://schemas.openxmlformats.org/officeDocument/2006/relationships/hyperlink" Target="https://www.dot.state.al.us/maweb/pdf/Maintenance%20Manual.pdf" TargetMode="External"/><Relationship Id="rId66" Type="http://schemas.openxmlformats.org/officeDocument/2006/relationships/hyperlink" Target="https://www2.illinois.gov/IISNews/14413-IDOT_Monarch_Butterfly_Release_.pdf" TargetMode="External"/><Relationship Id="rId87" Type="http://schemas.openxmlformats.org/officeDocument/2006/relationships/hyperlink" Target="https://www.michigan.gov/mdot/0,4616,7-151-9620-449779--,00.html" TargetMode="External"/><Relationship Id="rId110" Type="http://schemas.openxmlformats.org/officeDocument/2006/relationships/hyperlink" Target="https://ok.gov/triton/modules/newsroom/newsroom_article.php?id=277&amp;article_id=22039" TargetMode="External"/><Relationship Id="rId115" Type="http://schemas.openxmlformats.org/officeDocument/2006/relationships/hyperlink" Target="http://www.dot.state.sc.us/business/pdf/oda/VegMgmtGuide.pdf" TargetMode="External"/><Relationship Id="rId131" Type="http://schemas.openxmlformats.org/officeDocument/2006/relationships/image" Target="media/image19.emf"/><Relationship Id="rId136" Type="http://schemas.openxmlformats.org/officeDocument/2006/relationships/image" Target="media/image24.emf"/><Relationship Id="rId61" Type="http://schemas.openxmlformats.org/officeDocument/2006/relationships/hyperlink" Target="http://ssl.doas.state.ga.us/PRSapp/bid-documents/164840148400-410-0000032393193885.pdf" TargetMode="External"/><Relationship Id="rId82" Type="http://schemas.openxmlformats.org/officeDocument/2006/relationships/hyperlink" Target="http://www.massdot.state.ma.us/Portals/8/docs/vmp/D1_VMP_0112_1216.pdf" TargetMode="External"/><Relationship Id="rId19" Type="http://schemas.openxmlformats.org/officeDocument/2006/relationships/image" Target="media/image2.emf"/><Relationship Id="rId14" Type="http://schemas.openxmlformats.org/officeDocument/2006/relationships/hyperlink" Target="file:///C:\Users\b-storey\Desktop\NCHRP%2014-40\Draft%20report\BS-NCHRO%2014-40%20Interim%20Report%2006192018.docx" TargetMode="External"/><Relationship Id="rId30" Type="http://schemas.openxmlformats.org/officeDocument/2006/relationships/image" Target="media/image9.jpeg"/><Relationship Id="rId35" Type="http://schemas.openxmlformats.org/officeDocument/2006/relationships/hyperlink" Target="https://www.dot.ny.gov/regional-offices/region4/other-topics/pollinator-project" TargetMode="External"/><Relationship Id="rId56" Type="http://schemas.openxmlformats.org/officeDocument/2006/relationships/hyperlink" Target="http://www.ct.gov/dot/lib/dot/documents/dmaintenance/veg_man_guidelines_final_02-15-18.pdf" TargetMode="External"/><Relationship Id="rId77" Type="http://schemas.openxmlformats.org/officeDocument/2006/relationships/hyperlink" Target="https://file.ac/OvRV51uU_io/" TargetMode="External"/><Relationship Id="rId100" Type="http://schemas.openxmlformats.org/officeDocument/2006/relationships/hyperlink" Target="ftp://www.njleg.state.nj.us/20162017/PL17/44_.PDF" TargetMode="External"/><Relationship Id="rId105" Type="http://schemas.openxmlformats.org/officeDocument/2006/relationships/hyperlink" Target="https://www.ncdot.gov/doh/operations/dp_chief_eng/roadside/wildflowerbook/pollinator/" TargetMode="External"/><Relationship Id="rId126" Type="http://schemas.openxmlformats.org/officeDocument/2006/relationships/hyperlink" Target="http://www.wsdot.wa.gov/publications/fulltext/Roadside/PollinatorsFactSheet.pdf" TargetMode="External"/><Relationship Id="rId147"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hyperlink" Target="http://www.dot.ca.gov/hq/maint/manual/2014/17_Chpt_C2_May_2015_rev_1-01.pdf" TargetMode="External"/><Relationship Id="rId72" Type="http://schemas.openxmlformats.org/officeDocument/2006/relationships/hyperlink" Target="https://www.ksdot.org/bureaus/burmaint/connections/roadside/Roadside.asp" TargetMode="External"/><Relationship Id="rId93" Type="http://schemas.openxmlformats.org/officeDocument/2006/relationships/hyperlink" Target="https://www.mdt.mt.gov/publications/docs/manuals/mmanual/chapt5c.pdf" TargetMode="External"/><Relationship Id="rId98" Type="http://schemas.openxmlformats.org/officeDocument/2006/relationships/hyperlink" Target="https://dot.nebraska.gov/projects/environment/pollinators/" TargetMode="External"/><Relationship Id="rId121" Type="http://schemas.openxmlformats.org/officeDocument/2006/relationships/image" Target="media/image17.emf"/><Relationship Id="rId142" Type="http://schemas.openxmlformats.org/officeDocument/2006/relationships/image" Target="media/image29.emf"/><Relationship Id="rId3" Type="http://schemas.openxmlformats.org/officeDocument/2006/relationships/styles" Target="styles.xml"/><Relationship Id="rId25" Type="http://schemas.openxmlformats.org/officeDocument/2006/relationships/image" Target="media/image4.png"/><Relationship Id="rId46" Type="http://schemas.openxmlformats.org/officeDocument/2006/relationships/hyperlink" Target="https://www.dot.state.al.us/conweb/pdf/Specifications/2018StandardSpecificationsCompleteBook.pdf" TargetMode="External"/><Relationship Id="rId67" Type="http://schemas.openxmlformats.org/officeDocument/2006/relationships/hyperlink" Target="https://www.in.gov/indot/3262.htm" TargetMode="External"/><Relationship Id="rId116" Type="http://schemas.openxmlformats.org/officeDocument/2006/relationships/hyperlink" Target="https://www.tn.gov/tdot/environmental-home/environmental-highway-beautification-office/beautification-pollinator-habitat-program.html" TargetMode="External"/><Relationship Id="rId137" Type="http://schemas.openxmlformats.org/officeDocument/2006/relationships/image" Target="media/image25.emf"/><Relationship Id="rId20" Type="http://schemas.openxmlformats.org/officeDocument/2006/relationships/header" Target="header1.xml"/><Relationship Id="rId41" Type="http://schemas.openxmlformats.org/officeDocument/2006/relationships/hyperlink" Target="http://www.roads.maryland.gov/Index.aspx?pageid=353" TargetMode="External"/><Relationship Id="rId62" Type="http://schemas.openxmlformats.org/officeDocument/2006/relationships/image" Target="media/image13.emf"/><Relationship Id="rId83" Type="http://schemas.openxmlformats.org/officeDocument/2006/relationships/hyperlink" Target="http://www.massdot.state.ma.us/Portals/8/docs/yop/YOP_2016_D1.pdf" TargetMode="External"/><Relationship Id="rId88" Type="http://schemas.openxmlformats.org/officeDocument/2006/relationships/hyperlink" Target="http://www.dot.state.mn.us/pollinators/index.html" TargetMode="External"/><Relationship Id="rId111" Type="http://schemas.openxmlformats.org/officeDocument/2006/relationships/image" Target="media/image16.png"/><Relationship Id="rId132" Type="http://schemas.openxmlformats.org/officeDocument/2006/relationships/image" Target="media/image20.emf"/><Relationship Id="rId15" Type="http://schemas.openxmlformats.org/officeDocument/2006/relationships/hyperlink" Target="file:///C:\Users\b-storey\Desktop\NCHRP%2014-40\Draft%20report\BS-NCHRO%2014-40%20Interim%20Report%2006192018.docx" TargetMode="External"/><Relationship Id="rId36" Type="http://schemas.openxmlformats.org/officeDocument/2006/relationships/hyperlink" Target="http://www.oregon.gov/ODOT/Maintenance/Documents/Herbicide%20Reduction%20Final%20Report%20April%202016.pdf" TargetMode="External"/><Relationship Id="rId57" Type="http://schemas.openxmlformats.org/officeDocument/2006/relationships/hyperlink" Target="https://www.deldot.gov/Publications/manuals/edh/pdfs/edh_establishment_management.pdf" TargetMode="External"/><Relationship Id="rId106" Type="http://schemas.openxmlformats.org/officeDocument/2006/relationships/hyperlink" Target="http://www.dot.nd.gov/dotnet/news/Public/View/6730" TargetMode="External"/><Relationship Id="rId127" Type="http://schemas.openxmlformats.org/officeDocument/2006/relationships/hyperlink" Target="https://transportation.wv.gov/highways/maintenance/wildflowers/Pages/default.aspx" TargetMode="External"/><Relationship Id="rId10" Type="http://schemas.openxmlformats.org/officeDocument/2006/relationships/hyperlink" Target="file:///C:\Users\b-storey\Desktop\NCHRP%2014-40\Draft%20report\BS-NCHRO%2014-40%20Interim%20Report%2006192018.docx" TargetMode="External"/><Relationship Id="rId31" Type="http://schemas.openxmlformats.org/officeDocument/2006/relationships/image" Target="media/image10.emf"/><Relationship Id="rId52" Type="http://schemas.openxmlformats.org/officeDocument/2006/relationships/hyperlink" Target="http://www.dot.ca.gov/design/lap/landscape-design/erosion-control/plants/plant_select.html" TargetMode="External"/><Relationship Id="rId73" Type="http://schemas.openxmlformats.org/officeDocument/2006/relationships/hyperlink" Target="https://www.ksdot.org/Assets/wwwksdotorg/LRTP2008/pdf/Appendix_C%20_FINAL.pdf" TargetMode="External"/><Relationship Id="rId78" Type="http://schemas.openxmlformats.org/officeDocument/2006/relationships/image" Target="media/image14.emf"/><Relationship Id="rId94" Type="http://schemas.openxmlformats.org/officeDocument/2006/relationships/hyperlink" Target="https://www.mdt.mt.gov/publications/docs/manuals/weed_mgmt_plan.pdf" TargetMode="External"/><Relationship Id="rId99" Type="http://schemas.openxmlformats.org/officeDocument/2006/relationships/hyperlink" Target="https://dot.nebraska.gov/media/4016/veg-manual.pdf" TargetMode="External"/><Relationship Id="rId101" Type="http://schemas.openxmlformats.org/officeDocument/2006/relationships/hyperlink" Target="http://dot.state.nm.us/content/nmdot/en/Vegetation_Management.html" TargetMode="External"/><Relationship Id="rId122" Type="http://schemas.openxmlformats.org/officeDocument/2006/relationships/hyperlink" Target="http://www.virginiadot.org/projects/resources/VDOT_VegetationMgmtPolicyFinal_VDOTwebsite.pdf" TargetMode="External"/><Relationship Id="rId143" Type="http://schemas.openxmlformats.org/officeDocument/2006/relationships/image" Target="media/image30.emf"/><Relationship Id="rId148"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26" Type="http://schemas.openxmlformats.org/officeDocument/2006/relationships/image" Target="media/image5.jpeg"/><Relationship Id="rId47" Type="http://schemas.openxmlformats.org/officeDocument/2006/relationships/hyperlink" Target="http://www.dot.alaska.gov/stwdmno/ivmp/documents/ADOTPF_IVMP.pdf" TargetMode="External"/><Relationship Id="rId68" Type="http://schemas.openxmlformats.org/officeDocument/2006/relationships/hyperlink" Target="https://www.in.gov/indot/files/Maintenance_MowingPolicy.pdf" TargetMode="External"/><Relationship Id="rId89" Type="http://schemas.openxmlformats.org/officeDocument/2006/relationships/hyperlink" Target="http://www.dot.state.mn.us/maintenance/pdf/manual/ch5.pdf" TargetMode="External"/><Relationship Id="rId112" Type="http://schemas.openxmlformats.org/officeDocument/2006/relationships/hyperlink" Target="https://www.oregon.gov/ODOT/Maintenance/Documents/statewide_IVM_plan.pdf" TargetMode="External"/><Relationship Id="rId133" Type="http://schemas.openxmlformats.org/officeDocument/2006/relationships/image" Target="media/image21.emf"/><Relationship Id="rId16" Type="http://schemas.openxmlformats.org/officeDocument/2006/relationships/footer" Target="footer1.xml"/><Relationship Id="rId37" Type="http://schemas.openxmlformats.org/officeDocument/2006/relationships/hyperlink" Target="https://ftp.dot.state.tx.us/pub/txdot-info/mnt/herbicide-manual.pdf" TargetMode="External"/><Relationship Id="rId58" Type="http://schemas.openxmlformats.org/officeDocument/2006/relationships/hyperlink" Target="http://www.fdot.gov/maintenance/RDW/WildflowerGuide.pdf" TargetMode="External"/><Relationship Id="rId79" Type="http://schemas.openxmlformats.org/officeDocument/2006/relationships/hyperlink" Target="http://www.maine.gov/mdot/publications/docs/guides/MaineNativePlantsForRoadsideRestortation.pdf" TargetMode="External"/><Relationship Id="rId102" Type="http://schemas.openxmlformats.org/officeDocument/2006/relationships/hyperlink" Target="https://www.dot.ny.gov/divisions/engineering/environmental-analysis/repository/oprhbook.pdf" TargetMode="External"/><Relationship Id="rId123" Type="http://schemas.openxmlformats.org/officeDocument/2006/relationships/hyperlink" Target="http://www.virginiadot.org/programs/pollinator_habitat_program.asp" TargetMode="External"/><Relationship Id="rId144" Type="http://schemas.openxmlformats.org/officeDocument/2006/relationships/image" Target="media/image31.emf"/><Relationship Id="rId90" Type="http://schemas.openxmlformats.org/officeDocument/2006/relationships/hyperlink" Target="https://www.dnr.state.mn.us/roadsidesforwildlife/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0">
  <b:Source>
    <b:Tag>Fig05</b:Tag>
    <b:SourceType>JournalArticle</b:SourceType>
    <b:Guid>{0FEB53F8-01C5-4017-859C-5A0F61B2FFF3}</b:Guid>
    <b:Author>
      <b:Author>
        <b:NameList>
          <b:Person>
            <b:Last>Figueroa</b:Last>
            <b:First>A.M.</b:First>
          </b:Person>
          <b:Person>
            <b:Last>Tarko</b:Last>
            <b:First>A.P.</b:First>
          </b:Person>
        </b:NameList>
      </b:Author>
    </b:Author>
    <b:Title>Speed factors on two-lane rural highways in free-flow conditions.</b:Title>
    <b:JournalName>Transportation Research Record: Journal of the Transportation Research Board</b:JournalName>
    <b:Year>2005</b:Year>
    <b:Pages>39-46</b:Pages>
    <b:RefOrder>1</b:RefOrder>
  </b:Source>
  <b:Source>
    <b:Tag>Cof07</b:Tag>
    <b:SourceType>ArticleInAPeriodical</b:SourceType>
    <b:Guid>{AE057E7C-C7DA-48B0-B626-20A48DF47BB4}</b:Guid>
    <b:Title>From roadkill to road ecology: A review of the ecological effects of roads</b:Title>
    <b:Year>2007</b:Year>
    <b:PeriodicalTitle>Journal of Transport Geography. Vol. 15</b:PeriodicalTitle>
    <b:Pages>396-406</b:Pages>
    <b:Author>
      <b:Author>
        <b:NameList>
          <b:Person>
            <b:Last>Coffin</b:Last>
            <b:First>A.</b:First>
          </b:Person>
        </b:NameList>
      </b:Author>
    </b:Author>
    <b:RefOrder>1</b:RefOrder>
  </b:Source>
  <b:Source>
    <b:Tag>Hin99</b:Tag>
    <b:SourceType>Misc</b:SourceType>
    <b:Guid>{17B65486-9A42-4745-A729-C7FE7EFC4E79}</b:Guid>
    <b:Title>Addressing Deer-vehicle accidents with an Ecological Landscape GIS Approach</b:Title>
    <b:Year>1999</b:Year>
    <b:Publisher>White Water Associates, Inc.</b:Publisher>
    <b:PublicationTitle>White Paper (not published)</b:PublicationTitle>
    <b:StateProvince>Michigan</b:StateProvince>
    <b:Author>
      <b:Author>
        <b:NameList>
          <b:Person>
            <b:Last>Hindelang</b:Last>
            <b:First>M.</b:First>
          </b:Person>
          <b:Person>
            <b:Last>Premo</b:Last>
            <b:First>D.</b:First>
          </b:Person>
          <b:Person>
            <b:Last>Rogers</b:Last>
            <b:First>E.</b:First>
          </b:Person>
          <b:Person>
            <b:Last>Premo</b:Last>
            <b:First>K.</b:First>
          </b:Person>
        </b:NameList>
      </b:Author>
    </b:Author>
    <b:RefOrder>2</b:RefOrder>
  </b:Source>
  <b:Source>
    <b:Tag>Hui08</b:Tag>
    <b:SourceType>Report</b:SourceType>
    <b:Guid>{91A00A46-D86C-4B0A-AE56-49C75BD2B183}</b:Guid>
    <b:Title>Wildlife-Vehicle Collision Reduction Study: Report to Congress</b:Title>
    <b:Year>2008</b:Year>
    <b:Publisher>Federal Highway Administration</b:Publisher>
    <b:City>Washington, DC</b:City>
    <b:Author>
      <b:Author>
        <b:NameList>
          <b:Person>
            <b:Last>Huijser</b:Last>
            <b:First>M.</b:First>
          </b:Person>
          <b:Person>
            <b:Last>McGowen</b:Last>
            <b:First>P.</b:First>
          </b:Person>
          <b:Person>
            <b:Last>Fuller</b:Last>
            <b:First>J.</b:First>
          </b:Person>
          <b:Person>
            <b:Last>Hardy</b:Last>
            <b:First>A.</b:First>
          </b:Person>
          <b:Person>
            <b:Last>Kociolek</b:Last>
            <b:First>A.</b:First>
          </b:Person>
          <b:Person>
            <b:Last>Clevenger</b:Last>
            <b:First>A.</b:First>
          </b:Person>
          <b:Person>
            <b:Last>Smith</b:Last>
            <b:First>D.</b:First>
          </b:Person>
          <b:Person>
            <b:Last>Ament</b:Last>
            <b:First>R.</b:First>
          </b:Person>
        </b:NameList>
      </b:Author>
    </b:Author>
    <b:StandardNumber>FHWA-HRT-08-034</b:StandardNumber>
    <b:RefOrder>3</b:RefOrder>
  </b:Source>
  <b:Source>
    <b:Tag>Cra16</b:Tag>
    <b:SourceType>Report</b:SourceType>
    <b:Guid>{00F1832E-6036-4ED6-978F-2599417515F6}</b:Guid>
    <b:Title>Reducing WVC in South Dakota</b:Title>
    <b:Year>2016</b:Year>
    <b:Publisher>South Dakota Department of Transporation</b:Publisher>
    <b:City>Pierre, SD</b:City>
    <b:Author>
      <b:Author>
        <b:NameList>
          <b:Person>
            <b:Last>Cramer</b:Last>
            <b:First>P.</b:First>
          </b:Person>
          <b:Person>
            <b:Last>Kintsch</b:Last>
            <b:First>J.</b:First>
          </b:Person>
          <b:Person>
            <b:Last>Gunson</b:Last>
            <b:First>K.</b:First>
          </b:Person>
          <b:Person>
            <b:Last>Shilling</b:Last>
            <b:First>F.</b:First>
          </b:Person>
          <b:Person>
            <b:Last>Kenner</b:Last>
            <b:First>M.</b:First>
          </b:Person>
          <b:Person>
            <b:Last>Chapman</b:Last>
            <b:First>C.</b:First>
          </b:Person>
        </b:NameList>
      </b:Author>
    </b:Author>
    <b:StandardNumber>SD2014-03-F</b:StandardNumber>
    <b:RefOrder>4</b:RefOrder>
  </b:Source>
  <b:Source>
    <b:Tag>Bar12</b:Tag>
    <b:SourceType>ConferenceProceedings</b:SourceType>
    <b:Guid>{71F07355-564F-45B6-BEF1-3B693C36E096}</b:Guid>
    <b:Title>The Effects of Reduced Roadside Mowing on Rate of Deer-Vehicle Collisions</b:Title>
    <b:Year>2012</b:Year>
    <b:Publisher>Transportation Research Board </b:Publisher>
    <b:City>Washington, DC</b:City>
    <b:ConferenceName>Transportation Research Board Annual Meeting</b:ConferenceName>
    <b:Author>
      <b:Author>
        <b:NameList>
          <b:Person>
            <b:Last>Barnum</b:Last>
            <b:First>S.</b:First>
          </b:Person>
          <b:Person>
            <b:Last>Alt</b:Last>
            <b:First>G.</b:First>
          </b:Person>
        </b:NameList>
      </b:Author>
    </b:Author>
    <b:RefOrder>5</b:RefOrder>
  </b:Source>
  <b:Source>
    <b:Tag>Nor</b:Tag>
    <b:SourceType>Report</b:SourceType>
    <b:Guid>{9EB0FA73-CC7E-4B8C-8C69-1387DCCBF9B2}</b:Guid>
    <b:Author>
      <b:Author>
        <b:Corporate>Normandeau Associates, Inc.</b:Corporate>
      </b:Author>
    </b:Author>
    <b:Title>Deer-vehicle Crash, Ecological, and Economic Impacts of Reduced Roadside Mowing - Final Report</b:Title>
    <b:Year>2012</b:Year>
    <b:Publisher>Normandeau Associates</b:Publisher>
    <b:City>Bedford, NH</b:City>
    <b:RefOrder>6</b:RefOrder>
  </b:Source>
  <b:Source>
    <b:Tag>Fit143</b:Tag>
    <b:SourceType>ArticleInAPeriodical</b:SourceType>
    <b:Guid>{981F81F4-F2E6-40FE-B791-2FA4F0A4AE6E}</b:Guid>
    <b:Title>The influence of clear zone size and roadside vegetation on driver behavior</b:Title>
    <b:Year>2014</b:Year>
    <b:Author>
      <b:Author>
        <b:NameList>
          <b:Person>
            <b:Last>Fitzpatrick</b:Last>
            <b:First>C.</b:First>
          </b:Person>
          <b:Person>
            <b:Last>Harrington</b:Last>
            <b:First>C.</b:First>
          </b:Person>
          <b:Person>
            <b:Last>Knodler</b:Last>
            <b:First>M.</b:First>
          </b:Person>
          <b:Person>
            <b:Last>Romoser</b:Last>
            <b:First>M.</b:First>
          </b:Person>
        </b:NameList>
      </b:Author>
    </b:Author>
    <b:PeriodicalTitle>Journal of Safety Research 49</b:PeriodicalTitle>
    <b:Pages>97-104</b:Pages>
    <b:RefOrder>7</b:RefOrder>
  </b:Source>
  <b:Source>
    <b:Tag>Kha17</b:Tag>
    <b:SourceType>ArticleInAPeriodical</b:SourceType>
    <b:Guid>{6E26F45B-F1F7-4A40-BD47-CA8FE8F6C74D}</b:Guid>
    <b:Title>Improvement of the performance of animal crossing warning signs</b:Title>
    <b:PeriodicalTitle>Journal of Safety Research 62</b:PeriodicalTitle>
    <b:Year>2017</b:Year>
    <b:Pages>1-12</b:Pages>
    <b:Author>
      <b:Author>
        <b:NameList>
          <b:Person>
            <b:Last>Khalilikhah</b:Last>
            <b:First>M.</b:First>
          </b:Person>
          <b:Person>
            <b:Last>Heaslip</b:Last>
            <b:First>K.</b:First>
          </b:Person>
        </b:NameList>
      </b:Author>
    </b:Author>
    <b:RefOrder>8</b:RefOrder>
  </b:Source>
  <b:Source>
    <b:Tag>Abi09</b:Tag>
    <b:SourceType>Report</b:SourceType>
    <b:Guid>{D57C693C-0B43-4D7B-BCAE-4B3AEF44A896}</b:Guid>
    <b:Title>Single-Vehicle Accidents Involving Trees in Malaysia - a Preliminary Study</b:Title>
    <b:Year>2009</b:Year>
    <b:Publisher>Malaysian Institute of Road Safety Research</b:Publisher>
    <b:City>Kuala Lumpur, Malaysia</b:City>
    <b:Author>
      <b:Author>
        <b:NameList>
          <b:Person>
            <b:Last>Zainal Abidin</b:Last>
            <b:First>A.</b:First>
          </b:Person>
          <b:Person>
            <b:Last>Abdul Rahim</b:Last>
            <b:First>M.</b:First>
          </b:Person>
          <b:Person>
            <b:Last>Shaw Voon</b:Last>
            <b:First>W.</b:First>
          </b:Person>
          <b:Person>
            <b:Last>Radin Sohadi</b:Last>
            <b:First>R.</b:First>
          </b:Person>
        </b:NameList>
      </b:Author>
    </b:Author>
    <b:RefOrder>9</b:RefOrder>
  </b:Source>
  <b:Source>
    <b:Tag>Oli18</b:Tag>
    <b:SourceType>ArticleInAPeriodical</b:SourceType>
    <b:Guid>{F0FCE86D-B086-4EF5-B10E-8C97C2905352}</b:Guid>
    <b:Title>Reptile road'kills in Southern Brazil: Composition, hot moments and hotspots</b:Title>
    <b:PeriodicalTitle>Science of the Total Environment 615</b:PeriodicalTitle>
    <b:Year>2018</b:Year>
    <b:Pages>1438-1445</b:Pages>
    <b:Author>
      <b:Author>
        <b:NameList>
          <b:Person>
            <b:Last>Oliveira Gonçalves</b:Last>
            <b:First>L.</b:First>
          </b:Person>
          <b:Person>
            <b:Last>Janish Alvarez</b:Last>
            <b:First>D.</b:First>
          </b:Person>
          <b:Person>
            <b:Last>Zimmermann Teixeira</b:Last>
            <b:First>F.</b:First>
          </b:Person>
          <b:Person>
            <b:Last>Schuck</b:Last>
            <b:First>G.</b:First>
          </b:Person>
          <b:Person>
            <b:Last>Pfeifer Coelho</b:Last>
            <b:First>I.</b:First>
          </b:Person>
          <b:Person>
            <b:Last>Beraldi Esperandio</b:Last>
            <b:First>I.</b:First>
          </b:Person>
          <b:Person>
            <b:Last>Anza</b:Last>
            <b:First>J.</b:First>
          </b:Person>
          <b:Person>
            <b:Last>Beduschi</b:Last>
            <b:First>J.</b:First>
          </b:Person>
          <b:Person>
            <b:Last>Galvão Bastazini</b:Last>
            <b:First>V.</b:First>
          </b:Person>
          <b:Person>
            <b:Last>Kindel</b:Last>
            <b:First>A.</b:First>
          </b:Person>
        </b:NameList>
      </b:Author>
    </b:Author>
    <b:LCID>en-US</b:LCID>
    <b:RefOrder>10</b:RefOrder>
  </b:Source>
</b:Sources>
</file>

<file path=customXml/itemProps1.xml><?xml version="1.0" encoding="utf-8"?>
<ds:datastoreItem xmlns:ds="http://schemas.openxmlformats.org/officeDocument/2006/customXml" ds:itemID="{AD16BF18-7611-4CD1-8A5E-96E075055B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103</Pages>
  <Words>28768</Words>
  <Characters>163983</Characters>
  <Application>Microsoft Office Word</Application>
  <DocSecurity>0</DocSecurity>
  <Lines>1366</Lines>
  <Paragraphs>384</Paragraphs>
  <ScaleCrop>false</ScaleCrop>
  <HeadingPairs>
    <vt:vector size="2" baseType="variant">
      <vt:variant>
        <vt:lpstr>Title</vt:lpstr>
      </vt:variant>
      <vt:variant>
        <vt:i4>1</vt:i4>
      </vt:variant>
    </vt:vector>
  </HeadingPairs>
  <TitlesOfParts>
    <vt:vector size="1" baseType="lpstr">
      <vt:lpstr/>
    </vt:vector>
  </TitlesOfParts>
  <Company>tti</Company>
  <LinksUpToDate>false</LinksUpToDate>
  <CharactersWithSpaces>192367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Fitzpatrick, Kay</dc:creator>
  <cp:lastModifiedBy>Das, Subasish</cp:lastModifiedBy>
  <cp:revision>7</cp:revision>
  <cp:lastPrinted>2018-06-18T17:45:00Z</cp:lastPrinted>
  <dcterms:created xsi:type="dcterms:W3CDTF">2018-06-22T14:03:00Z</dcterms:created>
  <dcterms:modified xsi:type="dcterms:W3CDTF">2018-06-22T18:36:00Z</dcterms:modified>
</cp:coreProperties>
</file>